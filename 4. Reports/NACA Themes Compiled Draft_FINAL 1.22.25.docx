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B4F23B" w14:textId="77777777" w:rsidR="002C7F6E" w:rsidRDefault="00F77DA6">
      <w:pPr>
        <w:spacing w:line="240" w:lineRule="auto"/>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B0B471" wp14:editId="79073055">
            <wp:extent cx="3623318" cy="177641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623318" cy="1776413"/>
                    </a:xfrm>
                    <a:prstGeom prst="rect">
                      <a:avLst/>
                    </a:prstGeom>
                    <a:ln/>
                  </pic:spPr>
                </pic:pic>
              </a:graphicData>
            </a:graphic>
          </wp:inline>
        </w:drawing>
      </w:r>
    </w:p>
    <w:p w14:paraId="13BD7DE7" w14:textId="4FCA7AA2" w:rsidR="002C7F6E" w:rsidRPr="009C3434" w:rsidRDefault="00F77DA6" w:rsidP="009C3434">
      <w:pPr>
        <w:pStyle w:val="Title"/>
        <w:spacing w:after="160" w:line="240" w:lineRule="auto"/>
        <w:jc w:val="center"/>
        <w:rPr>
          <w:rFonts w:eastAsia="Calibri"/>
          <w:b/>
          <w:sz w:val="36"/>
          <w:szCs w:val="36"/>
        </w:rPr>
      </w:pPr>
      <w:bookmarkStart w:id="0" w:name="_378a54nboqh0" w:colFirst="0" w:colLast="0"/>
      <w:bookmarkEnd w:id="0"/>
      <w:del w:id="1" w:author="Bijesh Mishra" w:date="2025-01-22T23:05:00Z" w16du:dateUtc="2025-01-23T05:05:00Z">
        <w:r w:rsidRPr="009C3434" w:rsidDel="00845284">
          <w:rPr>
            <w:rFonts w:eastAsia="Calibri"/>
            <w:b/>
            <w:sz w:val="36"/>
            <w:szCs w:val="36"/>
          </w:rPr>
          <w:delText xml:space="preserve">A </w:delText>
        </w:r>
        <w:r w:rsidRPr="009C3434" w:rsidDel="00C36E42">
          <w:rPr>
            <w:rFonts w:eastAsia="Calibri"/>
            <w:b/>
            <w:sz w:val="36"/>
            <w:szCs w:val="36"/>
          </w:rPr>
          <w:delText xml:space="preserve">Summary of </w:delText>
        </w:r>
      </w:del>
      <w:ins w:id="2" w:author="Bijesh Mishra" w:date="2025-01-22T23:04:00Z" w16du:dateUtc="2025-01-23T05:04:00Z">
        <w:r w:rsidR="00C36E42">
          <w:rPr>
            <w:rFonts w:eastAsia="Calibri"/>
            <w:b/>
            <w:sz w:val="36"/>
            <w:szCs w:val="36"/>
          </w:rPr>
          <w:t xml:space="preserve">Policy </w:t>
        </w:r>
      </w:ins>
      <w:r w:rsidRPr="009C3434">
        <w:rPr>
          <w:rFonts w:eastAsia="Calibri"/>
          <w:b/>
          <w:sz w:val="36"/>
          <w:szCs w:val="36"/>
        </w:rPr>
        <w:t>Recommendations</w:t>
      </w:r>
    </w:p>
    <w:p w14:paraId="6793D0CC" w14:textId="12CB5EB9" w:rsidR="002C7F6E" w:rsidRPr="009C3434" w:rsidRDefault="00F77DA6" w:rsidP="009C3434">
      <w:pPr>
        <w:pStyle w:val="Title"/>
        <w:spacing w:after="160" w:line="240" w:lineRule="auto"/>
        <w:jc w:val="center"/>
        <w:rPr>
          <w:rFonts w:eastAsia="Calibri"/>
          <w:b/>
          <w:sz w:val="36"/>
          <w:szCs w:val="36"/>
        </w:rPr>
      </w:pPr>
      <w:bookmarkStart w:id="3" w:name="_1hjm16sr7ynw" w:colFirst="0" w:colLast="0"/>
      <w:bookmarkEnd w:id="3"/>
      <w:r w:rsidRPr="009C3434">
        <w:rPr>
          <w:rFonts w:eastAsia="Calibri"/>
          <w:b/>
          <w:sz w:val="36"/>
          <w:szCs w:val="36"/>
        </w:rPr>
        <w:t>for</w:t>
      </w:r>
      <w:del w:id="4" w:author="Bijesh Mishra" w:date="2025-01-22T23:07:00Z" w16du:dateUtc="2025-01-23T05:07:00Z">
        <w:r w:rsidRPr="009C3434" w:rsidDel="00F77A81">
          <w:rPr>
            <w:rFonts w:eastAsia="Calibri"/>
            <w:b/>
            <w:sz w:val="36"/>
            <w:szCs w:val="36"/>
          </w:rPr>
          <w:delText xml:space="preserve"> the</w:delText>
        </w:r>
      </w:del>
    </w:p>
    <w:p w14:paraId="2CBDFFB2" w14:textId="776675B8" w:rsidR="002C7F6E" w:rsidRPr="009C3434" w:rsidRDefault="00421DB6" w:rsidP="009C3434">
      <w:pPr>
        <w:pStyle w:val="Title"/>
        <w:spacing w:after="160" w:line="240" w:lineRule="auto"/>
        <w:jc w:val="center"/>
        <w:rPr>
          <w:rFonts w:eastAsia="Calibri"/>
          <w:b/>
          <w:sz w:val="36"/>
          <w:szCs w:val="36"/>
        </w:rPr>
      </w:pPr>
      <w:bookmarkStart w:id="5" w:name="_1x4qes3ws51h" w:colFirst="0" w:colLast="0"/>
      <w:bookmarkEnd w:id="5"/>
      <w:ins w:id="6" w:author="Bijesh Mishra" w:date="2025-01-22T23:07:00Z" w16du:dateUtc="2025-01-23T05:07:00Z">
        <w:r>
          <w:rPr>
            <w:rFonts w:eastAsia="Calibri"/>
            <w:b/>
            <w:sz w:val="36"/>
            <w:szCs w:val="36"/>
          </w:rPr>
          <w:t>T</w:t>
        </w:r>
        <w:r w:rsidR="00F77A81">
          <w:rPr>
            <w:rFonts w:eastAsia="Calibri"/>
            <w:b/>
            <w:sz w:val="36"/>
            <w:szCs w:val="36"/>
          </w:rPr>
          <w:t xml:space="preserve">he </w:t>
        </w:r>
      </w:ins>
      <w:del w:id="7" w:author="Bijesh Mishra [2]" w:date="2025-01-22T22:34:00Z" w16du:dateUtc="2025-01-23T04:34:00Z">
        <w:r w:rsidR="00F77DA6" w:rsidRPr="009C3434" w:rsidDel="003C58F6">
          <w:rPr>
            <w:rFonts w:eastAsia="Calibri"/>
            <w:b/>
            <w:sz w:val="36"/>
            <w:szCs w:val="36"/>
          </w:rPr>
          <w:delText>High Level</w:delText>
        </w:r>
      </w:del>
      <w:ins w:id="8" w:author="Bijesh Mishra [2]" w:date="2025-01-22T22:34:00Z" w16du:dateUtc="2025-01-23T04:34:00Z">
        <w:r w:rsidR="003C58F6">
          <w:rPr>
            <w:rFonts w:eastAsia="Calibri"/>
            <w:b/>
            <w:sz w:val="36"/>
            <w:szCs w:val="36"/>
          </w:rPr>
          <w:t>High-Level</w:t>
        </w:r>
      </w:ins>
      <w:r w:rsidR="00F77DA6" w:rsidRPr="009C3434">
        <w:rPr>
          <w:rFonts w:eastAsia="Calibri"/>
          <w:b/>
          <w:sz w:val="36"/>
          <w:szCs w:val="36"/>
        </w:rPr>
        <w:t xml:space="preserve"> Economic Reform Advisory Commission</w:t>
      </w:r>
      <w:r w:rsidR="00CC681B">
        <w:rPr>
          <w:rFonts w:eastAsia="Calibri"/>
          <w:b/>
          <w:sz w:val="36"/>
          <w:szCs w:val="36"/>
        </w:rPr>
        <w:t xml:space="preserve"> (HLERAC)</w:t>
      </w:r>
      <w:r w:rsidR="00F77DA6" w:rsidRPr="009C3434">
        <w:rPr>
          <w:rFonts w:eastAsia="Calibri"/>
          <w:b/>
          <w:sz w:val="36"/>
          <w:szCs w:val="36"/>
        </w:rPr>
        <w:t>, Nepal</w:t>
      </w:r>
      <w:r w:rsidR="00CC681B">
        <w:rPr>
          <w:rFonts w:eastAsia="Calibri"/>
          <w:b/>
          <w:sz w:val="36"/>
          <w:szCs w:val="36"/>
        </w:rPr>
        <w:t xml:space="preserve"> </w:t>
      </w:r>
    </w:p>
    <w:p w14:paraId="1007247C" w14:textId="77777777" w:rsidR="002C7F6E" w:rsidRPr="009C3434" w:rsidRDefault="002C7F6E" w:rsidP="009C3434">
      <w:pPr>
        <w:spacing w:line="240" w:lineRule="auto"/>
        <w:jc w:val="center"/>
        <w:rPr>
          <w:rFonts w:eastAsia="Calibri"/>
          <w:b/>
          <w:sz w:val="24"/>
          <w:szCs w:val="24"/>
        </w:rPr>
      </w:pPr>
    </w:p>
    <w:p w14:paraId="7D0F7432" w14:textId="77777777" w:rsidR="002C7F6E" w:rsidRPr="009C3434" w:rsidRDefault="002C7F6E" w:rsidP="009C3434">
      <w:pPr>
        <w:spacing w:line="240" w:lineRule="auto"/>
        <w:jc w:val="center"/>
        <w:rPr>
          <w:rFonts w:eastAsia="Calibri"/>
          <w:b/>
          <w:sz w:val="24"/>
          <w:szCs w:val="24"/>
        </w:rPr>
      </w:pPr>
    </w:p>
    <w:p w14:paraId="54E9A97C" w14:textId="77777777" w:rsidR="002C7F6E" w:rsidRDefault="002C7F6E">
      <w:pPr>
        <w:spacing w:line="240" w:lineRule="auto"/>
        <w:jc w:val="center"/>
        <w:rPr>
          <w:rFonts w:ascii="Calibri" w:eastAsia="Calibri" w:hAnsi="Calibri" w:cs="Calibri"/>
          <w:b/>
          <w:sz w:val="24"/>
          <w:szCs w:val="24"/>
        </w:rPr>
      </w:pPr>
    </w:p>
    <w:p w14:paraId="646D7A08" w14:textId="77777777" w:rsidR="002C7F6E" w:rsidRDefault="002C7F6E">
      <w:pPr>
        <w:spacing w:line="240" w:lineRule="auto"/>
        <w:jc w:val="center"/>
        <w:rPr>
          <w:rFonts w:ascii="Calibri" w:eastAsia="Calibri" w:hAnsi="Calibri" w:cs="Calibri"/>
          <w:b/>
          <w:sz w:val="24"/>
          <w:szCs w:val="24"/>
        </w:rPr>
      </w:pPr>
    </w:p>
    <w:p w14:paraId="56EF6E7B" w14:textId="77777777" w:rsidR="002C7F6E" w:rsidRDefault="002C7F6E">
      <w:pPr>
        <w:spacing w:line="240" w:lineRule="auto"/>
        <w:jc w:val="center"/>
        <w:rPr>
          <w:rFonts w:ascii="Calibri" w:eastAsia="Calibri" w:hAnsi="Calibri" w:cs="Calibri"/>
          <w:b/>
          <w:sz w:val="24"/>
          <w:szCs w:val="24"/>
        </w:rPr>
      </w:pPr>
    </w:p>
    <w:p w14:paraId="3A6E3BE7" w14:textId="77777777" w:rsidR="002C7F6E" w:rsidRDefault="002C7F6E">
      <w:pPr>
        <w:spacing w:line="240" w:lineRule="auto"/>
        <w:rPr>
          <w:rFonts w:ascii="Calibri" w:eastAsia="Calibri" w:hAnsi="Calibri" w:cs="Calibri"/>
          <w:b/>
          <w:sz w:val="24"/>
          <w:szCs w:val="24"/>
        </w:rPr>
      </w:pPr>
    </w:p>
    <w:p w14:paraId="31FCD0E1" w14:textId="77777777" w:rsidR="002C7F6E" w:rsidRPr="009C3434" w:rsidRDefault="00F77DA6">
      <w:pPr>
        <w:spacing w:line="240" w:lineRule="auto"/>
        <w:jc w:val="center"/>
        <w:rPr>
          <w:rFonts w:eastAsia="Calibri"/>
          <w:sz w:val="36"/>
          <w:szCs w:val="36"/>
        </w:rPr>
      </w:pPr>
      <w:r w:rsidRPr="009C3434">
        <w:rPr>
          <w:rFonts w:eastAsia="Calibri"/>
          <w:sz w:val="36"/>
          <w:szCs w:val="36"/>
        </w:rPr>
        <w:t>Prepared and Submitted by:</w:t>
      </w:r>
    </w:p>
    <w:p w14:paraId="4AE617E9" w14:textId="77777777" w:rsidR="002C7F6E" w:rsidRPr="009C3434" w:rsidRDefault="00F77DA6">
      <w:pPr>
        <w:spacing w:line="240" w:lineRule="auto"/>
        <w:jc w:val="center"/>
        <w:rPr>
          <w:rFonts w:eastAsia="Calibri"/>
          <w:sz w:val="36"/>
          <w:szCs w:val="36"/>
        </w:rPr>
      </w:pPr>
      <w:r w:rsidRPr="009C3434">
        <w:rPr>
          <w:rFonts w:eastAsia="Calibri"/>
          <w:sz w:val="36"/>
          <w:szCs w:val="36"/>
        </w:rPr>
        <w:t>Nepali Academics in America (NACA)</w:t>
      </w:r>
    </w:p>
    <w:p w14:paraId="78302D1E" w14:textId="77777777" w:rsidR="002C7F6E" w:rsidRPr="009C3434" w:rsidRDefault="002C7F6E">
      <w:pPr>
        <w:spacing w:line="240" w:lineRule="auto"/>
        <w:jc w:val="center"/>
        <w:rPr>
          <w:rFonts w:eastAsia="Calibri"/>
          <w:sz w:val="36"/>
          <w:szCs w:val="36"/>
        </w:rPr>
      </w:pPr>
    </w:p>
    <w:p w14:paraId="6B3FD22E" w14:textId="77777777" w:rsidR="002C7F6E" w:rsidRDefault="002C7F6E">
      <w:pPr>
        <w:spacing w:line="240" w:lineRule="auto"/>
        <w:jc w:val="center"/>
        <w:rPr>
          <w:rFonts w:ascii="Calibri" w:eastAsia="Calibri" w:hAnsi="Calibri" w:cs="Calibri"/>
          <w:sz w:val="36"/>
          <w:szCs w:val="36"/>
        </w:rPr>
      </w:pPr>
    </w:p>
    <w:p w14:paraId="0A6F1956" w14:textId="77777777" w:rsidR="002C7F6E" w:rsidRDefault="002C7F6E">
      <w:pPr>
        <w:spacing w:line="240" w:lineRule="auto"/>
        <w:jc w:val="center"/>
        <w:rPr>
          <w:rFonts w:ascii="Calibri" w:eastAsia="Calibri" w:hAnsi="Calibri" w:cs="Calibri"/>
          <w:sz w:val="36"/>
          <w:szCs w:val="36"/>
        </w:rPr>
      </w:pPr>
    </w:p>
    <w:p w14:paraId="632BBE00" w14:textId="77777777" w:rsidR="002C7F6E" w:rsidRPr="009C3434" w:rsidRDefault="00F77DA6" w:rsidP="009C3434">
      <w:pPr>
        <w:spacing w:line="240" w:lineRule="auto"/>
        <w:jc w:val="center"/>
        <w:rPr>
          <w:rFonts w:eastAsia="Calibri"/>
          <w:sz w:val="36"/>
          <w:szCs w:val="36"/>
        </w:rPr>
      </w:pPr>
      <w:r w:rsidRPr="009C3434">
        <w:rPr>
          <w:rFonts w:eastAsia="Calibri"/>
          <w:sz w:val="36"/>
          <w:szCs w:val="36"/>
        </w:rPr>
        <w:t>Jan 13, 2025</w:t>
      </w:r>
    </w:p>
    <w:p w14:paraId="2024E3F6" w14:textId="77777777" w:rsidR="002C7F6E" w:rsidRDefault="002C7F6E">
      <w:pPr>
        <w:spacing w:line="240" w:lineRule="auto"/>
        <w:rPr>
          <w:rFonts w:ascii="Calibri" w:eastAsia="Calibri" w:hAnsi="Calibri" w:cs="Calibri"/>
          <w:sz w:val="24"/>
          <w:szCs w:val="24"/>
        </w:rPr>
      </w:pPr>
    </w:p>
    <w:p w14:paraId="424A25AA" w14:textId="77777777" w:rsidR="002C7F6E" w:rsidRDefault="002C7F6E">
      <w:pPr>
        <w:spacing w:line="240" w:lineRule="auto"/>
        <w:rPr>
          <w:rFonts w:ascii="Calibri" w:eastAsia="Calibri" w:hAnsi="Calibri" w:cs="Calibri"/>
          <w:sz w:val="24"/>
          <w:szCs w:val="24"/>
        </w:rPr>
      </w:pPr>
    </w:p>
    <w:p w14:paraId="3193C7AC" w14:textId="77777777" w:rsidR="002C7F6E" w:rsidRDefault="002C7F6E">
      <w:pPr>
        <w:spacing w:line="240" w:lineRule="auto"/>
        <w:rPr>
          <w:rFonts w:ascii="Calibri" w:eastAsia="Calibri" w:hAnsi="Calibri" w:cs="Calibri"/>
          <w:sz w:val="24"/>
          <w:szCs w:val="24"/>
        </w:rPr>
      </w:pPr>
    </w:p>
    <w:p w14:paraId="0D5FCDF4" w14:textId="77777777" w:rsidR="002C7F6E" w:rsidRDefault="002C7F6E">
      <w:pPr>
        <w:spacing w:line="240" w:lineRule="auto"/>
        <w:rPr>
          <w:rFonts w:ascii="Calibri" w:eastAsia="Calibri" w:hAnsi="Calibri" w:cs="Calibri"/>
          <w:sz w:val="24"/>
          <w:szCs w:val="24"/>
        </w:rPr>
      </w:pPr>
    </w:p>
    <w:p w14:paraId="2F6CD385" w14:textId="77777777" w:rsidR="002C7F6E" w:rsidRDefault="00F77DA6">
      <w:pPr>
        <w:spacing w:line="240" w:lineRule="auto"/>
        <w:rPr>
          <w:rFonts w:ascii="Calibri" w:eastAsia="Calibri" w:hAnsi="Calibri" w:cs="Calibri"/>
          <w:sz w:val="24"/>
          <w:szCs w:val="24"/>
        </w:rPr>
      </w:pPr>
      <w:r>
        <w:br w:type="page"/>
      </w:r>
    </w:p>
    <w:p w14:paraId="7CFB72E6" w14:textId="77777777" w:rsidR="002C7F6E" w:rsidRDefault="002C7F6E">
      <w:pPr>
        <w:spacing w:line="240" w:lineRule="auto"/>
        <w:rPr>
          <w:rFonts w:ascii="Calibri" w:eastAsia="Calibri" w:hAnsi="Calibri" w:cs="Calibri"/>
          <w:sz w:val="24"/>
          <w:szCs w:val="24"/>
        </w:rPr>
      </w:pPr>
    </w:p>
    <w:p w14:paraId="5573DCBC" w14:textId="77777777" w:rsidR="002C7F6E" w:rsidRDefault="002C7F6E">
      <w:pPr>
        <w:spacing w:line="240" w:lineRule="auto"/>
        <w:rPr>
          <w:rFonts w:ascii="Calibri" w:eastAsia="Calibri" w:hAnsi="Calibri" w:cs="Calibri"/>
          <w:sz w:val="24"/>
          <w:szCs w:val="24"/>
        </w:rPr>
      </w:pPr>
    </w:p>
    <w:bookmarkStart w:id="9" w:name="_9952gmnkgacd" w:colFirst="0" w:colLast="0" w:displacedByCustomXml="next"/>
    <w:bookmarkEnd w:id="9" w:displacedByCustomXml="next"/>
    <w:customXmlInsRangeStart w:id="10" w:author="Bijesh Mishra [2]" w:date="2025-01-22T22:53:00Z"/>
    <w:sdt>
      <w:sdtPr>
        <w:rPr>
          <w:rFonts w:ascii="Arial" w:eastAsia="Arial" w:hAnsi="Arial" w:cs="Arial"/>
          <w:color w:val="auto"/>
          <w:sz w:val="22"/>
          <w:szCs w:val="22"/>
          <w:lang w:val="en" w:bidi="bo-CN"/>
        </w:rPr>
        <w:id w:val="-824965455"/>
        <w:docPartObj>
          <w:docPartGallery w:val="Table of Contents"/>
          <w:docPartUnique/>
        </w:docPartObj>
      </w:sdtPr>
      <w:sdtEndPr>
        <w:rPr>
          <w:b/>
          <w:bCs/>
          <w:noProof/>
        </w:rPr>
      </w:sdtEndPr>
      <w:sdtContent>
        <w:customXmlInsRangeEnd w:id="10"/>
        <w:p w14:paraId="0A32CF88" w14:textId="387B25EC" w:rsidR="005D3A3A" w:rsidRDefault="005D3A3A">
          <w:pPr>
            <w:pStyle w:val="TOCHeading"/>
            <w:rPr>
              <w:ins w:id="11" w:author="Bijesh Mishra [2]" w:date="2025-01-22T22:53:00Z" w16du:dateUtc="2025-01-23T04:53:00Z"/>
            </w:rPr>
          </w:pPr>
          <w:ins w:id="12" w:author="Bijesh Mishra [2]" w:date="2025-01-22T22:53:00Z" w16du:dateUtc="2025-01-23T04:53:00Z">
            <w:r>
              <w:t>Table of Contents</w:t>
            </w:r>
          </w:ins>
        </w:p>
        <w:p w14:paraId="5A3B8A2D" w14:textId="3CCC5576" w:rsidR="001C2CCD" w:rsidRDefault="005D3A3A">
          <w:pPr>
            <w:pStyle w:val="TOC1"/>
            <w:tabs>
              <w:tab w:val="right" w:leader="dot" w:pos="9350"/>
            </w:tabs>
            <w:rPr>
              <w:ins w:id="13" w:author="Bijesh Mishra" w:date="2025-01-22T23:16:00Z" w16du:dateUtc="2025-01-23T05:16:00Z"/>
              <w:rFonts w:asciiTheme="minorHAnsi" w:eastAsiaTheme="minorEastAsia" w:hAnsiTheme="minorHAnsi" w:cs="Mangal"/>
              <w:noProof/>
              <w:kern w:val="2"/>
              <w:sz w:val="24"/>
              <w:szCs w:val="21"/>
              <w:lang w:val="en-US" w:bidi="ne-NP"/>
              <w14:ligatures w14:val="standardContextual"/>
            </w:rPr>
          </w:pPr>
          <w:ins w:id="14" w:author="Bijesh Mishra [2]" w:date="2025-01-22T22:53:00Z" w16du:dateUtc="2025-01-23T04:53:00Z">
            <w:r>
              <w:fldChar w:fldCharType="begin"/>
            </w:r>
            <w:r>
              <w:instrText xml:space="preserve"> TOC \o "1-3" \h \z \u </w:instrText>
            </w:r>
            <w:r>
              <w:fldChar w:fldCharType="separate"/>
            </w:r>
          </w:ins>
          <w:ins w:id="15" w:author="Bijesh Mishra" w:date="2025-01-22T23:16:00Z" w16du:dateUtc="2025-01-23T05:16:00Z">
            <w:r w:rsidR="001C2CCD" w:rsidRPr="00CC2683">
              <w:rPr>
                <w:rStyle w:val="Hyperlink"/>
                <w:noProof/>
              </w:rPr>
              <w:fldChar w:fldCharType="begin"/>
            </w:r>
            <w:r w:rsidR="001C2CCD" w:rsidRPr="00CC2683">
              <w:rPr>
                <w:rStyle w:val="Hyperlink"/>
                <w:noProof/>
              </w:rPr>
              <w:instrText xml:space="preserve"> </w:instrText>
            </w:r>
            <w:r w:rsidR="001C2CCD">
              <w:rPr>
                <w:noProof/>
              </w:rPr>
              <w:instrText>HYPERLINK \l "_Toc188480196"</w:instrText>
            </w:r>
            <w:r w:rsidR="001C2CCD" w:rsidRPr="00CC2683">
              <w:rPr>
                <w:rStyle w:val="Hyperlink"/>
                <w:noProof/>
              </w:rPr>
              <w:instrText xml:space="preserve"> </w:instrText>
            </w:r>
            <w:r w:rsidR="001C2CCD" w:rsidRPr="00CC2683">
              <w:rPr>
                <w:rStyle w:val="Hyperlink"/>
                <w:noProof/>
              </w:rPr>
            </w:r>
            <w:r w:rsidR="001C2CCD" w:rsidRPr="00CC2683">
              <w:rPr>
                <w:rStyle w:val="Hyperlink"/>
                <w:noProof/>
              </w:rPr>
              <w:fldChar w:fldCharType="separate"/>
            </w:r>
            <w:r w:rsidR="001C2CCD" w:rsidRPr="00CC2683">
              <w:rPr>
                <w:rStyle w:val="Hyperlink"/>
                <w:rFonts w:eastAsia="Calibri"/>
                <w:b/>
                <w:noProof/>
              </w:rPr>
              <w:t>Introduction</w:t>
            </w:r>
            <w:r w:rsidR="001C2CCD">
              <w:rPr>
                <w:noProof/>
                <w:webHidden/>
              </w:rPr>
              <w:tab/>
            </w:r>
            <w:r w:rsidR="001C2CCD">
              <w:rPr>
                <w:noProof/>
                <w:webHidden/>
              </w:rPr>
              <w:fldChar w:fldCharType="begin"/>
            </w:r>
            <w:r w:rsidR="001C2CCD">
              <w:rPr>
                <w:noProof/>
                <w:webHidden/>
              </w:rPr>
              <w:instrText xml:space="preserve"> PAGEREF _Toc188480196 \h </w:instrText>
            </w:r>
          </w:ins>
          <w:r w:rsidR="001C2CCD">
            <w:rPr>
              <w:noProof/>
              <w:webHidden/>
            </w:rPr>
          </w:r>
          <w:r w:rsidR="001C2CCD">
            <w:rPr>
              <w:noProof/>
              <w:webHidden/>
            </w:rPr>
            <w:fldChar w:fldCharType="separate"/>
          </w:r>
          <w:ins w:id="16" w:author="Bijesh Mishra" w:date="2025-01-22T23:16:00Z" w16du:dateUtc="2025-01-23T05:16:00Z">
            <w:r w:rsidR="001C2CCD">
              <w:rPr>
                <w:noProof/>
                <w:webHidden/>
              </w:rPr>
              <w:t>3</w:t>
            </w:r>
            <w:r w:rsidR="001C2CCD">
              <w:rPr>
                <w:noProof/>
                <w:webHidden/>
              </w:rPr>
              <w:fldChar w:fldCharType="end"/>
            </w:r>
            <w:r w:rsidR="001C2CCD" w:rsidRPr="00CC2683">
              <w:rPr>
                <w:rStyle w:val="Hyperlink"/>
                <w:noProof/>
              </w:rPr>
              <w:fldChar w:fldCharType="end"/>
            </w:r>
          </w:ins>
        </w:p>
        <w:p w14:paraId="3930C7D3" w14:textId="13262BD2" w:rsidR="001C2CCD" w:rsidRDefault="001C2CCD">
          <w:pPr>
            <w:pStyle w:val="TOC1"/>
            <w:tabs>
              <w:tab w:val="right" w:leader="dot" w:pos="9350"/>
            </w:tabs>
            <w:rPr>
              <w:ins w:id="17" w:author="Bijesh Mishra" w:date="2025-01-22T23:16:00Z" w16du:dateUtc="2025-01-23T05:16:00Z"/>
              <w:rFonts w:asciiTheme="minorHAnsi" w:eastAsiaTheme="minorEastAsia" w:hAnsiTheme="minorHAnsi" w:cs="Mangal"/>
              <w:noProof/>
              <w:kern w:val="2"/>
              <w:sz w:val="24"/>
              <w:szCs w:val="21"/>
              <w:lang w:val="en-US" w:bidi="ne-NP"/>
              <w14:ligatures w14:val="standardContextual"/>
            </w:rPr>
          </w:pPr>
          <w:ins w:id="18" w:author="Bijesh Mishra" w:date="2025-01-22T23:16:00Z" w16du:dateUtc="2025-01-23T05:16:00Z">
            <w:r w:rsidRPr="00CC2683">
              <w:rPr>
                <w:rStyle w:val="Hyperlink"/>
                <w:noProof/>
              </w:rPr>
              <w:fldChar w:fldCharType="begin"/>
            </w:r>
            <w:r w:rsidRPr="00CC2683">
              <w:rPr>
                <w:rStyle w:val="Hyperlink"/>
                <w:noProof/>
              </w:rPr>
              <w:instrText xml:space="preserve"> </w:instrText>
            </w:r>
            <w:r>
              <w:rPr>
                <w:noProof/>
              </w:rPr>
              <w:instrText>HYPERLINK \l "_Toc188480197"</w:instrText>
            </w:r>
            <w:r w:rsidRPr="00CC2683">
              <w:rPr>
                <w:rStyle w:val="Hyperlink"/>
                <w:noProof/>
              </w:rPr>
              <w:instrText xml:space="preserve"> </w:instrText>
            </w:r>
            <w:r w:rsidRPr="00CC2683">
              <w:rPr>
                <w:rStyle w:val="Hyperlink"/>
                <w:noProof/>
              </w:rPr>
            </w:r>
            <w:r w:rsidRPr="00CC2683">
              <w:rPr>
                <w:rStyle w:val="Hyperlink"/>
                <w:noProof/>
              </w:rPr>
              <w:fldChar w:fldCharType="separate"/>
            </w:r>
            <w:r w:rsidRPr="00CC2683">
              <w:rPr>
                <w:rStyle w:val="Hyperlink"/>
                <w:rFonts w:eastAsia="Calibri"/>
                <w:b/>
                <w:noProof/>
              </w:rPr>
              <w:t>Primary Production Sectors and Investment</w:t>
            </w:r>
            <w:r>
              <w:rPr>
                <w:noProof/>
                <w:webHidden/>
              </w:rPr>
              <w:tab/>
            </w:r>
            <w:r>
              <w:rPr>
                <w:noProof/>
                <w:webHidden/>
              </w:rPr>
              <w:fldChar w:fldCharType="begin"/>
            </w:r>
            <w:r>
              <w:rPr>
                <w:noProof/>
                <w:webHidden/>
              </w:rPr>
              <w:instrText xml:space="preserve"> PAGEREF _Toc188480197 \h </w:instrText>
            </w:r>
          </w:ins>
          <w:r>
            <w:rPr>
              <w:noProof/>
              <w:webHidden/>
            </w:rPr>
          </w:r>
          <w:r>
            <w:rPr>
              <w:noProof/>
              <w:webHidden/>
            </w:rPr>
            <w:fldChar w:fldCharType="separate"/>
          </w:r>
          <w:ins w:id="19" w:author="Bijesh Mishra" w:date="2025-01-22T23:16:00Z" w16du:dateUtc="2025-01-23T05:16:00Z">
            <w:r>
              <w:rPr>
                <w:noProof/>
                <w:webHidden/>
              </w:rPr>
              <w:t>4</w:t>
            </w:r>
            <w:r>
              <w:rPr>
                <w:noProof/>
                <w:webHidden/>
              </w:rPr>
              <w:fldChar w:fldCharType="end"/>
            </w:r>
            <w:r w:rsidRPr="00CC2683">
              <w:rPr>
                <w:rStyle w:val="Hyperlink"/>
                <w:noProof/>
              </w:rPr>
              <w:fldChar w:fldCharType="end"/>
            </w:r>
          </w:ins>
        </w:p>
        <w:p w14:paraId="1F6EBD93" w14:textId="733225A3" w:rsidR="001C2CCD" w:rsidRDefault="001C2CCD">
          <w:pPr>
            <w:pStyle w:val="TOC2"/>
            <w:tabs>
              <w:tab w:val="right" w:leader="dot" w:pos="9350"/>
            </w:tabs>
            <w:rPr>
              <w:ins w:id="20" w:author="Bijesh Mishra" w:date="2025-01-22T23:16:00Z" w16du:dateUtc="2025-01-23T05:16:00Z"/>
              <w:rFonts w:cs="Mangal"/>
              <w:noProof/>
              <w:kern w:val="2"/>
              <w:sz w:val="24"/>
              <w:szCs w:val="21"/>
              <w:lang w:bidi="ne-NP"/>
              <w14:ligatures w14:val="standardContextual"/>
            </w:rPr>
          </w:pPr>
          <w:ins w:id="21" w:author="Bijesh Mishra" w:date="2025-01-22T23:16:00Z" w16du:dateUtc="2025-01-23T05:16:00Z">
            <w:r w:rsidRPr="00CC2683">
              <w:rPr>
                <w:rStyle w:val="Hyperlink"/>
                <w:noProof/>
              </w:rPr>
              <w:fldChar w:fldCharType="begin"/>
            </w:r>
            <w:r w:rsidRPr="00CC2683">
              <w:rPr>
                <w:rStyle w:val="Hyperlink"/>
                <w:noProof/>
              </w:rPr>
              <w:instrText xml:space="preserve"> </w:instrText>
            </w:r>
            <w:r>
              <w:rPr>
                <w:noProof/>
              </w:rPr>
              <w:instrText>HYPERLINK \l "_Toc188480198"</w:instrText>
            </w:r>
            <w:r w:rsidRPr="00CC2683">
              <w:rPr>
                <w:rStyle w:val="Hyperlink"/>
                <w:noProof/>
              </w:rPr>
              <w:instrText xml:space="preserve"> </w:instrText>
            </w:r>
            <w:r w:rsidRPr="00CC2683">
              <w:rPr>
                <w:rStyle w:val="Hyperlink"/>
                <w:noProof/>
              </w:rPr>
            </w:r>
            <w:r w:rsidRPr="00CC2683">
              <w:rPr>
                <w:rStyle w:val="Hyperlink"/>
                <w:noProof/>
              </w:rPr>
              <w:fldChar w:fldCharType="separate"/>
            </w:r>
            <w:r w:rsidRPr="00CC2683">
              <w:rPr>
                <w:rStyle w:val="Hyperlink"/>
                <w:rFonts w:eastAsia="Calibri"/>
                <w:b/>
                <w:noProof/>
                <w:lang w:bidi="bo-CN"/>
              </w:rPr>
              <w:t>A. Tourism</w:t>
            </w:r>
            <w:r>
              <w:rPr>
                <w:noProof/>
                <w:webHidden/>
              </w:rPr>
              <w:tab/>
            </w:r>
            <w:r>
              <w:rPr>
                <w:noProof/>
                <w:webHidden/>
              </w:rPr>
              <w:fldChar w:fldCharType="begin"/>
            </w:r>
            <w:r>
              <w:rPr>
                <w:noProof/>
                <w:webHidden/>
              </w:rPr>
              <w:instrText xml:space="preserve"> PAGEREF _Toc188480198 \h </w:instrText>
            </w:r>
          </w:ins>
          <w:r>
            <w:rPr>
              <w:noProof/>
              <w:webHidden/>
            </w:rPr>
          </w:r>
          <w:r>
            <w:rPr>
              <w:noProof/>
              <w:webHidden/>
            </w:rPr>
            <w:fldChar w:fldCharType="separate"/>
          </w:r>
          <w:ins w:id="22" w:author="Bijesh Mishra" w:date="2025-01-22T23:16:00Z" w16du:dateUtc="2025-01-23T05:16:00Z">
            <w:r>
              <w:rPr>
                <w:noProof/>
                <w:webHidden/>
              </w:rPr>
              <w:t>4</w:t>
            </w:r>
            <w:r>
              <w:rPr>
                <w:noProof/>
                <w:webHidden/>
              </w:rPr>
              <w:fldChar w:fldCharType="end"/>
            </w:r>
            <w:r w:rsidRPr="00CC2683">
              <w:rPr>
                <w:rStyle w:val="Hyperlink"/>
                <w:noProof/>
              </w:rPr>
              <w:fldChar w:fldCharType="end"/>
            </w:r>
          </w:ins>
        </w:p>
        <w:p w14:paraId="766B74A9" w14:textId="6E148534" w:rsidR="001C2CCD" w:rsidRDefault="001C2CCD">
          <w:pPr>
            <w:pStyle w:val="TOC2"/>
            <w:tabs>
              <w:tab w:val="right" w:leader="dot" w:pos="9350"/>
            </w:tabs>
            <w:rPr>
              <w:ins w:id="23" w:author="Bijesh Mishra" w:date="2025-01-22T23:16:00Z" w16du:dateUtc="2025-01-23T05:16:00Z"/>
              <w:rFonts w:cs="Mangal"/>
              <w:noProof/>
              <w:kern w:val="2"/>
              <w:sz w:val="24"/>
              <w:szCs w:val="21"/>
              <w:lang w:bidi="ne-NP"/>
              <w14:ligatures w14:val="standardContextual"/>
            </w:rPr>
          </w:pPr>
          <w:ins w:id="24" w:author="Bijesh Mishra" w:date="2025-01-22T23:16:00Z" w16du:dateUtc="2025-01-23T05:16:00Z">
            <w:r w:rsidRPr="00CC2683">
              <w:rPr>
                <w:rStyle w:val="Hyperlink"/>
                <w:noProof/>
              </w:rPr>
              <w:fldChar w:fldCharType="begin"/>
            </w:r>
            <w:r w:rsidRPr="00CC2683">
              <w:rPr>
                <w:rStyle w:val="Hyperlink"/>
                <w:noProof/>
              </w:rPr>
              <w:instrText xml:space="preserve"> </w:instrText>
            </w:r>
            <w:r>
              <w:rPr>
                <w:noProof/>
              </w:rPr>
              <w:instrText>HYPERLINK \l "_Toc188480199"</w:instrText>
            </w:r>
            <w:r w:rsidRPr="00CC2683">
              <w:rPr>
                <w:rStyle w:val="Hyperlink"/>
                <w:noProof/>
              </w:rPr>
              <w:instrText xml:space="preserve"> </w:instrText>
            </w:r>
            <w:r w:rsidRPr="00CC2683">
              <w:rPr>
                <w:rStyle w:val="Hyperlink"/>
                <w:noProof/>
              </w:rPr>
            </w:r>
            <w:r w:rsidRPr="00CC2683">
              <w:rPr>
                <w:rStyle w:val="Hyperlink"/>
                <w:noProof/>
              </w:rPr>
              <w:fldChar w:fldCharType="separate"/>
            </w:r>
            <w:r w:rsidRPr="00CC2683">
              <w:rPr>
                <w:rStyle w:val="Hyperlink"/>
                <w:rFonts w:eastAsia="Calibri"/>
                <w:b/>
                <w:noProof/>
                <w:lang w:bidi="bo-CN"/>
              </w:rPr>
              <w:t>B. Energy</w:t>
            </w:r>
            <w:r>
              <w:rPr>
                <w:noProof/>
                <w:webHidden/>
              </w:rPr>
              <w:tab/>
            </w:r>
            <w:r>
              <w:rPr>
                <w:noProof/>
                <w:webHidden/>
              </w:rPr>
              <w:fldChar w:fldCharType="begin"/>
            </w:r>
            <w:r>
              <w:rPr>
                <w:noProof/>
                <w:webHidden/>
              </w:rPr>
              <w:instrText xml:space="preserve"> PAGEREF _Toc188480199 \h </w:instrText>
            </w:r>
          </w:ins>
          <w:r>
            <w:rPr>
              <w:noProof/>
              <w:webHidden/>
            </w:rPr>
          </w:r>
          <w:r>
            <w:rPr>
              <w:noProof/>
              <w:webHidden/>
            </w:rPr>
            <w:fldChar w:fldCharType="separate"/>
          </w:r>
          <w:ins w:id="25" w:author="Bijesh Mishra" w:date="2025-01-22T23:16:00Z" w16du:dateUtc="2025-01-23T05:16:00Z">
            <w:r>
              <w:rPr>
                <w:noProof/>
                <w:webHidden/>
              </w:rPr>
              <w:t>6</w:t>
            </w:r>
            <w:r>
              <w:rPr>
                <w:noProof/>
                <w:webHidden/>
              </w:rPr>
              <w:fldChar w:fldCharType="end"/>
            </w:r>
            <w:r w:rsidRPr="00CC2683">
              <w:rPr>
                <w:rStyle w:val="Hyperlink"/>
                <w:noProof/>
              </w:rPr>
              <w:fldChar w:fldCharType="end"/>
            </w:r>
          </w:ins>
        </w:p>
        <w:p w14:paraId="13676372" w14:textId="162A5B2E" w:rsidR="001C2CCD" w:rsidRDefault="001C2CCD">
          <w:pPr>
            <w:pStyle w:val="TOC2"/>
            <w:tabs>
              <w:tab w:val="right" w:leader="dot" w:pos="9350"/>
            </w:tabs>
            <w:rPr>
              <w:ins w:id="26" w:author="Bijesh Mishra" w:date="2025-01-22T23:16:00Z" w16du:dateUtc="2025-01-23T05:16:00Z"/>
              <w:rFonts w:cs="Mangal"/>
              <w:noProof/>
              <w:kern w:val="2"/>
              <w:sz w:val="24"/>
              <w:szCs w:val="21"/>
              <w:lang w:bidi="ne-NP"/>
              <w14:ligatures w14:val="standardContextual"/>
            </w:rPr>
          </w:pPr>
          <w:ins w:id="27" w:author="Bijesh Mishra" w:date="2025-01-22T23:16:00Z" w16du:dateUtc="2025-01-23T05:16:00Z">
            <w:r w:rsidRPr="00CC2683">
              <w:rPr>
                <w:rStyle w:val="Hyperlink"/>
                <w:noProof/>
              </w:rPr>
              <w:fldChar w:fldCharType="begin"/>
            </w:r>
            <w:r w:rsidRPr="00CC2683">
              <w:rPr>
                <w:rStyle w:val="Hyperlink"/>
                <w:noProof/>
              </w:rPr>
              <w:instrText xml:space="preserve"> </w:instrText>
            </w:r>
            <w:r>
              <w:rPr>
                <w:noProof/>
              </w:rPr>
              <w:instrText>HYPERLINK \l "_Toc188480200"</w:instrText>
            </w:r>
            <w:r w:rsidRPr="00CC2683">
              <w:rPr>
                <w:rStyle w:val="Hyperlink"/>
                <w:noProof/>
              </w:rPr>
              <w:instrText xml:space="preserve"> </w:instrText>
            </w:r>
            <w:r w:rsidRPr="00CC2683">
              <w:rPr>
                <w:rStyle w:val="Hyperlink"/>
                <w:noProof/>
              </w:rPr>
            </w:r>
            <w:r w:rsidRPr="00CC2683">
              <w:rPr>
                <w:rStyle w:val="Hyperlink"/>
                <w:noProof/>
              </w:rPr>
              <w:fldChar w:fldCharType="separate"/>
            </w:r>
            <w:r w:rsidRPr="00CC2683">
              <w:rPr>
                <w:rStyle w:val="Hyperlink"/>
                <w:rFonts w:eastAsia="Calibri"/>
                <w:b/>
                <w:noProof/>
                <w:lang w:bidi="bo-CN"/>
              </w:rPr>
              <w:t>C. Agriculture</w:t>
            </w:r>
            <w:r>
              <w:rPr>
                <w:noProof/>
                <w:webHidden/>
              </w:rPr>
              <w:tab/>
            </w:r>
            <w:r>
              <w:rPr>
                <w:noProof/>
                <w:webHidden/>
              </w:rPr>
              <w:fldChar w:fldCharType="begin"/>
            </w:r>
            <w:r>
              <w:rPr>
                <w:noProof/>
                <w:webHidden/>
              </w:rPr>
              <w:instrText xml:space="preserve"> PAGEREF _Toc188480200 \h </w:instrText>
            </w:r>
          </w:ins>
          <w:r>
            <w:rPr>
              <w:noProof/>
              <w:webHidden/>
            </w:rPr>
          </w:r>
          <w:r>
            <w:rPr>
              <w:noProof/>
              <w:webHidden/>
            </w:rPr>
            <w:fldChar w:fldCharType="separate"/>
          </w:r>
          <w:ins w:id="28" w:author="Bijesh Mishra" w:date="2025-01-22T23:16:00Z" w16du:dateUtc="2025-01-23T05:16:00Z">
            <w:r>
              <w:rPr>
                <w:noProof/>
                <w:webHidden/>
              </w:rPr>
              <w:t>8</w:t>
            </w:r>
            <w:r>
              <w:rPr>
                <w:noProof/>
                <w:webHidden/>
              </w:rPr>
              <w:fldChar w:fldCharType="end"/>
            </w:r>
            <w:r w:rsidRPr="00CC2683">
              <w:rPr>
                <w:rStyle w:val="Hyperlink"/>
                <w:noProof/>
              </w:rPr>
              <w:fldChar w:fldCharType="end"/>
            </w:r>
          </w:ins>
        </w:p>
        <w:p w14:paraId="005EBD32" w14:textId="686BBAA8" w:rsidR="001C2CCD" w:rsidRDefault="001C2CCD">
          <w:pPr>
            <w:pStyle w:val="TOC2"/>
            <w:tabs>
              <w:tab w:val="right" w:leader="dot" w:pos="9350"/>
            </w:tabs>
            <w:rPr>
              <w:ins w:id="29" w:author="Bijesh Mishra" w:date="2025-01-22T23:16:00Z" w16du:dateUtc="2025-01-23T05:16:00Z"/>
              <w:rFonts w:cs="Mangal"/>
              <w:noProof/>
              <w:kern w:val="2"/>
              <w:sz w:val="24"/>
              <w:szCs w:val="21"/>
              <w:lang w:bidi="ne-NP"/>
              <w14:ligatures w14:val="standardContextual"/>
            </w:rPr>
          </w:pPr>
          <w:ins w:id="30" w:author="Bijesh Mishra" w:date="2025-01-22T23:16:00Z" w16du:dateUtc="2025-01-23T05:16:00Z">
            <w:r w:rsidRPr="00CC2683">
              <w:rPr>
                <w:rStyle w:val="Hyperlink"/>
                <w:noProof/>
              </w:rPr>
              <w:fldChar w:fldCharType="begin"/>
            </w:r>
            <w:r w:rsidRPr="00CC2683">
              <w:rPr>
                <w:rStyle w:val="Hyperlink"/>
                <w:noProof/>
              </w:rPr>
              <w:instrText xml:space="preserve"> </w:instrText>
            </w:r>
            <w:r>
              <w:rPr>
                <w:noProof/>
              </w:rPr>
              <w:instrText>HYPERLINK \l "_Toc188480201"</w:instrText>
            </w:r>
            <w:r w:rsidRPr="00CC2683">
              <w:rPr>
                <w:rStyle w:val="Hyperlink"/>
                <w:noProof/>
              </w:rPr>
              <w:instrText xml:space="preserve"> </w:instrText>
            </w:r>
            <w:r w:rsidRPr="00CC2683">
              <w:rPr>
                <w:rStyle w:val="Hyperlink"/>
                <w:noProof/>
              </w:rPr>
            </w:r>
            <w:r w:rsidRPr="00CC2683">
              <w:rPr>
                <w:rStyle w:val="Hyperlink"/>
                <w:noProof/>
              </w:rPr>
              <w:fldChar w:fldCharType="separate"/>
            </w:r>
            <w:r w:rsidRPr="00CC2683">
              <w:rPr>
                <w:rStyle w:val="Hyperlink"/>
                <w:rFonts w:eastAsia="Calibri"/>
                <w:b/>
                <w:noProof/>
                <w:lang w:bidi="bo-CN"/>
              </w:rPr>
              <w:t>D. Entrepreneurship</w:t>
            </w:r>
            <w:r>
              <w:rPr>
                <w:noProof/>
                <w:webHidden/>
              </w:rPr>
              <w:tab/>
            </w:r>
            <w:r>
              <w:rPr>
                <w:noProof/>
                <w:webHidden/>
              </w:rPr>
              <w:fldChar w:fldCharType="begin"/>
            </w:r>
            <w:r>
              <w:rPr>
                <w:noProof/>
                <w:webHidden/>
              </w:rPr>
              <w:instrText xml:space="preserve"> PAGEREF _Toc188480201 \h </w:instrText>
            </w:r>
          </w:ins>
          <w:r>
            <w:rPr>
              <w:noProof/>
              <w:webHidden/>
            </w:rPr>
          </w:r>
          <w:r>
            <w:rPr>
              <w:noProof/>
              <w:webHidden/>
            </w:rPr>
            <w:fldChar w:fldCharType="separate"/>
          </w:r>
          <w:ins w:id="31" w:author="Bijesh Mishra" w:date="2025-01-22T23:16:00Z" w16du:dateUtc="2025-01-23T05:16:00Z">
            <w:r>
              <w:rPr>
                <w:noProof/>
                <w:webHidden/>
              </w:rPr>
              <w:t>9</w:t>
            </w:r>
            <w:r>
              <w:rPr>
                <w:noProof/>
                <w:webHidden/>
              </w:rPr>
              <w:fldChar w:fldCharType="end"/>
            </w:r>
            <w:r w:rsidRPr="00CC2683">
              <w:rPr>
                <w:rStyle w:val="Hyperlink"/>
                <w:noProof/>
              </w:rPr>
              <w:fldChar w:fldCharType="end"/>
            </w:r>
          </w:ins>
        </w:p>
        <w:p w14:paraId="4D8CE428" w14:textId="1447402C" w:rsidR="001C2CCD" w:rsidRDefault="001C2CCD">
          <w:pPr>
            <w:pStyle w:val="TOC1"/>
            <w:tabs>
              <w:tab w:val="right" w:leader="dot" w:pos="9350"/>
            </w:tabs>
            <w:rPr>
              <w:ins w:id="32" w:author="Bijesh Mishra" w:date="2025-01-22T23:16:00Z" w16du:dateUtc="2025-01-23T05:16:00Z"/>
              <w:rFonts w:asciiTheme="minorHAnsi" w:eastAsiaTheme="minorEastAsia" w:hAnsiTheme="minorHAnsi" w:cs="Mangal"/>
              <w:noProof/>
              <w:kern w:val="2"/>
              <w:sz w:val="24"/>
              <w:szCs w:val="21"/>
              <w:lang w:val="en-US" w:bidi="ne-NP"/>
              <w14:ligatures w14:val="standardContextual"/>
            </w:rPr>
          </w:pPr>
          <w:ins w:id="33" w:author="Bijesh Mishra" w:date="2025-01-22T23:16:00Z" w16du:dateUtc="2025-01-23T05:16:00Z">
            <w:r w:rsidRPr="00CC2683">
              <w:rPr>
                <w:rStyle w:val="Hyperlink"/>
                <w:noProof/>
              </w:rPr>
              <w:fldChar w:fldCharType="begin"/>
            </w:r>
            <w:r w:rsidRPr="00CC2683">
              <w:rPr>
                <w:rStyle w:val="Hyperlink"/>
                <w:noProof/>
              </w:rPr>
              <w:instrText xml:space="preserve"> </w:instrText>
            </w:r>
            <w:r>
              <w:rPr>
                <w:noProof/>
              </w:rPr>
              <w:instrText>HYPERLINK \l "_Toc188480202"</w:instrText>
            </w:r>
            <w:r w:rsidRPr="00CC2683">
              <w:rPr>
                <w:rStyle w:val="Hyperlink"/>
                <w:noProof/>
              </w:rPr>
              <w:instrText xml:space="preserve"> </w:instrText>
            </w:r>
            <w:r w:rsidRPr="00CC2683">
              <w:rPr>
                <w:rStyle w:val="Hyperlink"/>
                <w:noProof/>
              </w:rPr>
            </w:r>
            <w:r w:rsidRPr="00CC2683">
              <w:rPr>
                <w:rStyle w:val="Hyperlink"/>
                <w:noProof/>
              </w:rPr>
              <w:fldChar w:fldCharType="separate"/>
            </w:r>
            <w:r w:rsidRPr="00CC2683">
              <w:rPr>
                <w:rStyle w:val="Hyperlink"/>
                <w:rFonts w:eastAsia="Calibri"/>
                <w:b/>
                <w:noProof/>
              </w:rPr>
              <w:t>The Role of Nepali Diaspora</w:t>
            </w:r>
            <w:r>
              <w:rPr>
                <w:noProof/>
                <w:webHidden/>
              </w:rPr>
              <w:tab/>
            </w:r>
            <w:r>
              <w:rPr>
                <w:noProof/>
                <w:webHidden/>
              </w:rPr>
              <w:fldChar w:fldCharType="begin"/>
            </w:r>
            <w:r>
              <w:rPr>
                <w:noProof/>
                <w:webHidden/>
              </w:rPr>
              <w:instrText xml:space="preserve"> PAGEREF _Toc188480202 \h </w:instrText>
            </w:r>
          </w:ins>
          <w:r>
            <w:rPr>
              <w:noProof/>
              <w:webHidden/>
            </w:rPr>
          </w:r>
          <w:r>
            <w:rPr>
              <w:noProof/>
              <w:webHidden/>
            </w:rPr>
            <w:fldChar w:fldCharType="separate"/>
          </w:r>
          <w:ins w:id="34" w:author="Bijesh Mishra" w:date="2025-01-22T23:16:00Z" w16du:dateUtc="2025-01-23T05:16:00Z">
            <w:r>
              <w:rPr>
                <w:noProof/>
                <w:webHidden/>
              </w:rPr>
              <w:t>10</w:t>
            </w:r>
            <w:r>
              <w:rPr>
                <w:noProof/>
                <w:webHidden/>
              </w:rPr>
              <w:fldChar w:fldCharType="end"/>
            </w:r>
            <w:r w:rsidRPr="00CC2683">
              <w:rPr>
                <w:rStyle w:val="Hyperlink"/>
                <w:noProof/>
              </w:rPr>
              <w:fldChar w:fldCharType="end"/>
            </w:r>
          </w:ins>
        </w:p>
        <w:p w14:paraId="3119A6D4" w14:textId="0C11854E" w:rsidR="001C2CCD" w:rsidRDefault="001C2CCD">
          <w:pPr>
            <w:pStyle w:val="TOC1"/>
            <w:tabs>
              <w:tab w:val="right" w:leader="dot" w:pos="9350"/>
            </w:tabs>
            <w:rPr>
              <w:ins w:id="35" w:author="Bijesh Mishra" w:date="2025-01-22T23:16:00Z" w16du:dateUtc="2025-01-23T05:16:00Z"/>
              <w:rFonts w:asciiTheme="minorHAnsi" w:eastAsiaTheme="minorEastAsia" w:hAnsiTheme="minorHAnsi" w:cs="Mangal"/>
              <w:noProof/>
              <w:kern w:val="2"/>
              <w:sz w:val="24"/>
              <w:szCs w:val="21"/>
              <w:lang w:val="en-US" w:bidi="ne-NP"/>
              <w14:ligatures w14:val="standardContextual"/>
            </w:rPr>
          </w:pPr>
          <w:ins w:id="36" w:author="Bijesh Mishra" w:date="2025-01-22T23:16:00Z" w16du:dateUtc="2025-01-23T05:16:00Z">
            <w:r w:rsidRPr="00CC2683">
              <w:rPr>
                <w:rStyle w:val="Hyperlink"/>
                <w:noProof/>
              </w:rPr>
              <w:fldChar w:fldCharType="begin"/>
            </w:r>
            <w:r w:rsidRPr="00CC2683">
              <w:rPr>
                <w:rStyle w:val="Hyperlink"/>
                <w:noProof/>
              </w:rPr>
              <w:instrText xml:space="preserve"> </w:instrText>
            </w:r>
            <w:r>
              <w:rPr>
                <w:noProof/>
              </w:rPr>
              <w:instrText>HYPERLINK \l "_Toc188480203"</w:instrText>
            </w:r>
            <w:r w:rsidRPr="00CC2683">
              <w:rPr>
                <w:rStyle w:val="Hyperlink"/>
                <w:noProof/>
              </w:rPr>
              <w:instrText xml:space="preserve"> </w:instrText>
            </w:r>
            <w:r w:rsidRPr="00CC2683">
              <w:rPr>
                <w:rStyle w:val="Hyperlink"/>
                <w:noProof/>
              </w:rPr>
            </w:r>
            <w:r w:rsidRPr="00CC2683">
              <w:rPr>
                <w:rStyle w:val="Hyperlink"/>
                <w:noProof/>
              </w:rPr>
              <w:fldChar w:fldCharType="separate"/>
            </w:r>
            <w:r w:rsidRPr="00CC2683">
              <w:rPr>
                <w:rStyle w:val="Hyperlink"/>
                <w:rFonts w:eastAsia="Calibri"/>
                <w:b/>
                <w:noProof/>
              </w:rPr>
              <w:t>Social Development, including Education, Health, and Social Security</w:t>
            </w:r>
            <w:r>
              <w:rPr>
                <w:noProof/>
                <w:webHidden/>
              </w:rPr>
              <w:tab/>
            </w:r>
            <w:r>
              <w:rPr>
                <w:noProof/>
                <w:webHidden/>
              </w:rPr>
              <w:fldChar w:fldCharType="begin"/>
            </w:r>
            <w:r>
              <w:rPr>
                <w:noProof/>
                <w:webHidden/>
              </w:rPr>
              <w:instrText xml:space="preserve"> PAGEREF _Toc188480203 \h </w:instrText>
            </w:r>
          </w:ins>
          <w:r>
            <w:rPr>
              <w:noProof/>
              <w:webHidden/>
            </w:rPr>
          </w:r>
          <w:r>
            <w:rPr>
              <w:noProof/>
              <w:webHidden/>
            </w:rPr>
            <w:fldChar w:fldCharType="separate"/>
          </w:r>
          <w:ins w:id="37" w:author="Bijesh Mishra" w:date="2025-01-22T23:16:00Z" w16du:dateUtc="2025-01-23T05:16:00Z">
            <w:r>
              <w:rPr>
                <w:noProof/>
                <w:webHidden/>
              </w:rPr>
              <w:t>13</w:t>
            </w:r>
            <w:r>
              <w:rPr>
                <w:noProof/>
                <w:webHidden/>
              </w:rPr>
              <w:fldChar w:fldCharType="end"/>
            </w:r>
            <w:r w:rsidRPr="00CC2683">
              <w:rPr>
                <w:rStyle w:val="Hyperlink"/>
                <w:noProof/>
              </w:rPr>
              <w:fldChar w:fldCharType="end"/>
            </w:r>
          </w:ins>
        </w:p>
        <w:p w14:paraId="4021E224" w14:textId="7008850B" w:rsidR="001C2CCD" w:rsidRDefault="001C2CCD">
          <w:pPr>
            <w:pStyle w:val="TOC2"/>
            <w:tabs>
              <w:tab w:val="right" w:leader="dot" w:pos="9350"/>
            </w:tabs>
            <w:rPr>
              <w:ins w:id="38" w:author="Bijesh Mishra" w:date="2025-01-22T23:16:00Z" w16du:dateUtc="2025-01-23T05:16:00Z"/>
              <w:rFonts w:cs="Mangal"/>
              <w:noProof/>
              <w:kern w:val="2"/>
              <w:sz w:val="24"/>
              <w:szCs w:val="21"/>
              <w:lang w:bidi="ne-NP"/>
              <w14:ligatures w14:val="standardContextual"/>
            </w:rPr>
          </w:pPr>
          <w:ins w:id="39" w:author="Bijesh Mishra" w:date="2025-01-22T23:16:00Z" w16du:dateUtc="2025-01-23T05:16:00Z">
            <w:r w:rsidRPr="00CC2683">
              <w:rPr>
                <w:rStyle w:val="Hyperlink"/>
                <w:noProof/>
              </w:rPr>
              <w:fldChar w:fldCharType="begin"/>
            </w:r>
            <w:r w:rsidRPr="00CC2683">
              <w:rPr>
                <w:rStyle w:val="Hyperlink"/>
                <w:noProof/>
              </w:rPr>
              <w:instrText xml:space="preserve"> </w:instrText>
            </w:r>
            <w:r>
              <w:rPr>
                <w:noProof/>
              </w:rPr>
              <w:instrText>HYPERLINK \l "_Toc188480204"</w:instrText>
            </w:r>
            <w:r w:rsidRPr="00CC2683">
              <w:rPr>
                <w:rStyle w:val="Hyperlink"/>
                <w:noProof/>
              </w:rPr>
              <w:instrText xml:space="preserve"> </w:instrText>
            </w:r>
            <w:r w:rsidRPr="00CC2683">
              <w:rPr>
                <w:rStyle w:val="Hyperlink"/>
                <w:noProof/>
              </w:rPr>
            </w:r>
            <w:r w:rsidRPr="00CC2683">
              <w:rPr>
                <w:rStyle w:val="Hyperlink"/>
                <w:noProof/>
              </w:rPr>
              <w:fldChar w:fldCharType="separate"/>
            </w:r>
            <w:r w:rsidRPr="00CC2683">
              <w:rPr>
                <w:rStyle w:val="Hyperlink"/>
                <w:rFonts w:eastAsia="Calibri"/>
                <w:b/>
                <w:noProof/>
                <w:lang w:bidi="bo-CN"/>
              </w:rPr>
              <w:t>A. Education</w:t>
            </w:r>
            <w:r>
              <w:rPr>
                <w:noProof/>
                <w:webHidden/>
              </w:rPr>
              <w:tab/>
            </w:r>
            <w:r>
              <w:rPr>
                <w:noProof/>
                <w:webHidden/>
              </w:rPr>
              <w:fldChar w:fldCharType="begin"/>
            </w:r>
            <w:r>
              <w:rPr>
                <w:noProof/>
                <w:webHidden/>
              </w:rPr>
              <w:instrText xml:space="preserve"> PAGEREF _Toc188480204 \h </w:instrText>
            </w:r>
          </w:ins>
          <w:r>
            <w:rPr>
              <w:noProof/>
              <w:webHidden/>
            </w:rPr>
          </w:r>
          <w:r>
            <w:rPr>
              <w:noProof/>
              <w:webHidden/>
            </w:rPr>
            <w:fldChar w:fldCharType="separate"/>
          </w:r>
          <w:ins w:id="40" w:author="Bijesh Mishra" w:date="2025-01-22T23:16:00Z" w16du:dateUtc="2025-01-23T05:16:00Z">
            <w:r>
              <w:rPr>
                <w:noProof/>
                <w:webHidden/>
              </w:rPr>
              <w:t>13</w:t>
            </w:r>
            <w:r>
              <w:rPr>
                <w:noProof/>
                <w:webHidden/>
              </w:rPr>
              <w:fldChar w:fldCharType="end"/>
            </w:r>
            <w:r w:rsidRPr="00CC2683">
              <w:rPr>
                <w:rStyle w:val="Hyperlink"/>
                <w:noProof/>
              </w:rPr>
              <w:fldChar w:fldCharType="end"/>
            </w:r>
          </w:ins>
        </w:p>
        <w:p w14:paraId="6EED51B9" w14:textId="512C420A" w:rsidR="001C2CCD" w:rsidRDefault="001C2CCD">
          <w:pPr>
            <w:pStyle w:val="TOC2"/>
            <w:tabs>
              <w:tab w:val="right" w:leader="dot" w:pos="9350"/>
            </w:tabs>
            <w:rPr>
              <w:ins w:id="41" w:author="Bijesh Mishra" w:date="2025-01-22T23:16:00Z" w16du:dateUtc="2025-01-23T05:16:00Z"/>
              <w:rFonts w:cs="Mangal"/>
              <w:noProof/>
              <w:kern w:val="2"/>
              <w:sz w:val="24"/>
              <w:szCs w:val="21"/>
              <w:lang w:bidi="ne-NP"/>
              <w14:ligatures w14:val="standardContextual"/>
            </w:rPr>
          </w:pPr>
          <w:ins w:id="42" w:author="Bijesh Mishra" w:date="2025-01-22T23:16:00Z" w16du:dateUtc="2025-01-23T05:16:00Z">
            <w:r w:rsidRPr="00CC2683">
              <w:rPr>
                <w:rStyle w:val="Hyperlink"/>
                <w:noProof/>
              </w:rPr>
              <w:fldChar w:fldCharType="begin"/>
            </w:r>
            <w:r w:rsidRPr="00CC2683">
              <w:rPr>
                <w:rStyle w:val="Hyperlink"/>
                <w:noProof/>
              </w:rPr>
              <w:instrText xml:space="preserve"> </w:instrText>
            </w:r>
            <w:r>
              <w:rPr>
                <w:noProof/>
              </w:rPr>
              <w:instrText>HYPERLINK \l "_Toc188480205"</w:instrText>
            </w:r>
            <w:r w:rsidRPr="00CC2683">
              <w:rPr>
                <w:rStyle w:val="Hyperlink"/>
                <w:noProof/>
              </w:rPr>
              <w:instrText xml:space="preserve"> </w:instrText>
            </w:r>
            <w:r w:rsidRPr="00CC2683">
              <w:rPr>
                <w:rStyle w:val="Hyperlink"/>
                <w:noProof/>
              </w:rPr>
            </w:r>
            <w:r w:rsidRPr="00CC2683">
              <w:rPr>
                <w:rStyle w:val="Hyperlink"/>
                <w:noProof/>
              </w:rPr>
              <w:fldChar w:fldCharType="separate"/>
            </w:r>
            <w:r w:rsidRPr="00CC2683">
              <w:rPr>
                <w:rStyle w:val="Hyperlink"/>
                <w:rFonts w:eastAsia="Calibri"/>
                <w:b/>
                <w:noProof/>
                <w:lang w:bidi="bo-CN"/>
              </w:rPr>
              <w:t>B. Health</w:t>
            </w:r>
            <w:r>
              <w:rPr>
                <w:noProof/>
                <w:webHidden/>
              </w:rPr>
              <w:tab/>
            </w:r>
            <w:r>
              <w:rPr>
                <w:noProof/>
                <w:webHidden/>
              </w:rPr>
              <w:fldChar w:fldCharType="begin"/>
            </w:r>
            <w:r>
              <w:rPr>
                <w:noProof/>
                <w:webHidden/>
              </w:rPr>
              <w:instrText xml:space="preserve"> PAGEREF _Toc188480205 \h </w:instrText>
            </w:r>
          </w:ins>
          <w:r>
            <w:rPr>
              <w:noProof/>
              <w:webHidden/>
            </w:rPr>
          </w:r>
          <w:r>
            <w:rPr>
              <w:noProof/>
              <w:webHidden/>
            </w:rPr>
            <w:fldChar w:fldCharType="separate"/>
          </w:r>
          <w:ins w:id="43" w:author="Bijesh Mishra" w:date="2025-01-22T23:16:00Z" w16du:dateUtc="2025-01-23T05:16:00Z">
            <w:r>
              <w:rPr>
                <w:noProof/>
                <w:webHidden/>
              </w:rPr>
              <w:t>20</w:t>
            </w:r>
            <w:r>
              <w:rPr>
                <w:noProof/>
                <w:webHidden/>
              </w:rPr>
              <w:fldChar w:fldCharType="end"/>
            </w:r>
            <w:r w:rsidRPr="00CC2683">
              <w:rPr>
                <w:rStyle w:val="Hyperlink"/>
                <w:noProof/>
              </w:rPr>
              <w:fldChar w:fldCharType="end"/>
            </w:r>
          </w:ins>
        </w:p>
        <w:p w14:paraId="21650D76" w14:textId="321E031B" w:rsidR="001C2CCD" w:rsidRDefault="001C2CCD">
          <w:pPr>
            <w:pStyle w:val="TOC2"/>
            <w:tabs>
              <w:tab w:val="right" w:leader="dot" w:pos="9350"/>
            </w:tabs>
            <w:rPr>
              <w:ins w:id="44" w:author="Bijesh Mishra" w:date="2025-01-22T23:16:00Z" w16du:dateUtc="2025-01-23T05:16:00Z"/>
              <w:rFonts w:cs="Mangal"/>
              <w:noProof/>
              <w:kern w:val="2"/>
              <w:sz w:val="24"/>
              <w:szCs w:val="21"/>
              <w:lang w:bidi="ne-NP"/>
              <w14:ligatures w14:val="standardContextual"/>
            </w:rPr>
          </w:pPr>
          <w:ins w:id="45" w:author="Bijesh Mishra" w:date="2025-01-22T23:16:00Z" w16du:dateUtc="2025-01-23T05:16:00Z">
            <w:r w:rsidRPr="00CC2683">
              <w:rPr>
                <w:rStyle w:val="Hyperlink"/>
                <w:noProof/>
              </w:rPr>
              <w:fldChar w:fldCharType="begin"/>
            </w:r>
            <w:r w:rsidRPr="00CC2683">
              <w:rPr>
                <w:rStyle w:val="Hyperlink"/>
                <w:noProof/>
              </w:rPr>
              <w:instrText xml:space="preserve"> </w:instrText>
            </w:r>
            <w:r>
              <w:rPr>
                <w:noProof/>
              </w:rPr>
              <w:instrText>HYPERLINK \l "_Toc188480206"</w:instrText>
            </w:r>
            <w:r w:rsidRPr="00CC2683">
              <w:rPr>
                <w:rStyle w:val="Hyperlink"/>
                <w:noProof/>
              </w:rPr>
              <w:instrText xml:space="preserve"> </w:instrText>
            </w:r>
            <w:r w:rsidRPr="00CC2683">
              <w:rPr>
                <w:rStyle w:val="Hyperlink"/>
                <w:noProof/>
              </w:rPr>
            </w:r>
            <w:r w:rsidRPr="00CC2683">
              <w:rPr>
                <w:rStyle w:val="Hyperlink"/>
                <w:noProof/>
              </w:rPr>
              <w:fldChar w:fldCharType="separate"/>
            </w:r>
            <w:r w:rsidRPr="00CC2683">
              <w:rPr>
                <w:rStyle w:val="Hyperlink"/>
                <w:rFonts w:eastAsia="Calibri"/>
                <w:b/>
                <w:noProof/>
                <w:lang w:bidi="bo-CN"/>
              </w:rPr>
              <w:t>C. Social Security</w:t>
            </w:r>
            <w:r>
              <w:rPr>
                <w:noProof/>
                <w:webHidden/>
              </w:rPr>
              <w:tab/>
            </w:r>
            <w:r>
              <w:rPr>
                <w:noProof/>
                <w:webHidden/>
              </w:rPr>
              <w:fldChar w:fldCharType="begin"/>
            </w:r>
            <w:r>
              <w:rPr>
                <w:noProof/>
                <w:webHidden/>
              </w:rPr>
              <w:instrText xml:space="preserve"> PAGEREF _Toc188480206 \h </w:instrText>
            </w:r>
          </w:ins>
          <w:r>
            <w:rPr>
              <w:noProof/>
              <w:webHidden/>
            </w:rPr>
          </w:r>
          <w:r>
            <w:rPr>
              <w:noProof/>
              <w:webHidden/>
            </w:rPr>
            <w:fldChar w:fldCharType="separate"/>
          </w:r>
          <w:ins w:id="46" w:author="Bijesh Mishra" w:date="2025-01-22T23:16:00Z" w16du:dateUtc="2025-01-23T05:16:00Z">
            <w:r>
              <w:rPr>
                <w:noProof/>
                <w:webHidden/>
              </w:rPr>
              <w:t>24</w:t>
            </w:r>
            <w:r>
              <w:rPr>
                <w:noProof/>
                <w:webHidden/>
              </w:rPr>
              <w:fldChar w:fldCharType="end"/>
            </w:r>
            <w:r w:rsidRPr="00CC2683">
              <w:rPr>
                <w:rStyle w:val="Hyperlink"/>
                <w:noProof/>
              </w:rPr>
              <w:fldChar w:fldCharType="end"/>
            </w:r>
          </w:ins>
        </w:p>
        <w:p w14:paraId="3CC22708" w14:textId="656FC03F" w:rsidR="001C2CCD" w:rsidRDefault="001C2CCD">
          <w:pPr>
            <w:pStyle w:val="TOC1"/>
            <w:tabs>
              <w:tab w:val="right" w:leader="dot" w:pos="9350"/>
            </w:tabs>
            <w:rPr>
              <w:ins w:id="47" w:author="Bijesh Mishra" w:date="2025-01-22T23:16:00Z" w16du:dateUtc="2025-01-23T05:16:00Z"/>
              <w:rFonts w:asciiTheme="minorHAnsi" w:eastAsiaTheme="minorEastAsia" w:hAnsiTheme="minorHAnsi" w:cs="Mangal"/>
              <w:noProof/>
              <w:kern w:val="2"/>
              <w:sz w:val="24"/>
              <w:szCs w:val="21"/>
              <w:lang w:val="en-US" w:bidi="ne-NP"/>
              <w14:ligatures w14:val="standardContextual"/>
            </w:rPr>
          </w:pPr>
          <w:ins w:id="48" w:author="Bijesh Mishra" w:date="2025-01-22T23:16:00Z" w16du:dateUtc="2025-01-23T05:16:00Z">
            <w:r w:rsidRPr="00CC2683">
              <w:rPr>
                <w:rStyle w:val="Hyperlink"/>
                <w:noProof/>
              </w:rPr>
              <w:fldChar w:fldCharType="begin"/>
            </w:r>
            <w:r w:rsidRPr="00CC2683">
              <w:rPr>
                <w:rStyle w:val="Hyperlink"/>
                <w:noProof/>
              </w:rPr>
              <w:instrText xml:space="preserve"> </w:instrText>
            </w:r>
            <w:r>
              <w:rPr>
                <w:noProof/>
              </w:rPr>
              <w:instrText>HYPERLINK \l "_Toc188480207"</w:instrText>
            </w:r>
            <w:r w:rsidRPr="00CC2683">
              <w:rPr>
                <w:rStyle w:val="Hyperlink"/>
                <w:noProof/>
              </w:rPr>
              <w:instrText xml:space="preserve"> </w:instrText>
            </w:r>
            <w:r w:rsidRPr="00CC2683">
              <w:rPr>
                <w:rStyle w:val="Hyperlink"/>
                <w:noProof/>
              </w:rPr>
            </w:r>
            <w:r w:rsidRPr="00CC2683">
              <w:rPr>
                <w:rStyle w:val="Hyperlink"/>
                <w:noProof/>
              </w:rPr>
              <w:fldChar w:fldCharType="separate"/>
            </w:r>
            <w:r w:rsidRPr="00CC2683">
              <w:rPr>
                <w:rStyle w:val="Hyperlink"/>
                <w:rFonts w:eastAsia="Calibri"/>
                <w:b/>
                <w:noProof/>
              </w:rPr>
              <w:t>Poverty, Migration, and Employment</w:t>
            </w:r>
            <w:r>
              <w:rPr>
                <w:noProof/>
                <w:webHidden/>
              </w:rPr>
              <w:tab/>
            </w:r>
            <w:r>
              <w:rPr>
                <w:noProof/>
                <w:webHidden/>
              </w:rPr>
              <w:fldChar w:fldCharType="begin"/>
            </w:r>
            <w:r>
              <w:rPr>
                <w:noProof/>
                <w:webHidden/>
              </w:rPr>
              <w:instrText xml:space="preserve"> PAGEREF _Toc188480207 \h </w:instrText>
            </w:r>
          </w:ins>
          <w:r>
            <w:rPr>
              <w:noProof/>
              <w:webHidden/>
            </w:rPr>
          </w:r>
          <w:r>
            <w:rPr>
              <w:noProof/>
              <w:webHidden/>
            </w:rPr>
            <w:fldChar w:fldCharType="separate"/>
          </w:r>
          <w:ins w:id="49" w:author="Bijesh Mishra" w:date="2025-01-22T23:16:00Z" w16du:dateUtc="2025-01-23T05:16:00Z">
            <w:r>
              <w:rPr>
                <w:noProof/>
                <w:webHidden/>
              </w:rPr>
              <w:t>30</w:t>
            </w:r>
            <w:r>
              <w:rPr>
                <w:noProof/>
                <w:webHidden/>
              </w:rPr>
              <w:fldChar w:fldCharType="end"/>
            </w:r>
            <w:r w:rsidRPr="00CC2683">
              <w:rPr>
                <w:rStyle w:val="Hyperlink"/>
                <w:noProof/>
              </w:rPr>
              <w:fldChar w:fldCharType="end"/>
            </w:r>
          </w:ins>
        </w:p>
        <w:p w14:paraId="7F603C76" w14:textId="245EE91D" w:rsidR="001C2CCD" w:rsidRDefault="001C2CCD">
          <w:pPr>
            <w:pStyle w:val="TOC1"/>
            <w:tabs>
              <w:tab w:val="right" w:leader="dot" w:pos="9350"/>
            </w:tabs>
            <w:rPr>
              <w:ins w:id="50" w:author="Bijesh Mishra" w:date="2025-01-22T23:16:00Z" w16du:dateUtc="2025-01-23T05:16:00Z"/>
              <w:rFonts w:asciiTheme="minorHAnsi" w:eastAsiaTheme="minorEastAsia" w:hAnsiTheme="minorHAnsi" w:cs="Mangal"/>
              <w:noProof/>
              <w:kern w:val="2"/>
              <w:sz w:val="24"/>
              <w:szCs w:val="21"/>
              <w:lang w:val="en-US" w:bidi="ne-NP"/>
              <w14:ligatures w14:val="standardContextual"/>
            </w:rPr>
          </w:pPr>
          <w:ins w:id="51" w:author="Bijesh Mishra" w:date="2025-01-22T23:16:00Z" w16du:dateUtc="2025-01-23T05:16:00Z">
            <w:r w:rsidRPr="00CC2683">
              <w:rPr>
                <w:rStyle w:val="Hyperlink"/>
                <w:noProof/>
              </w:rPr>
              <w:fldChar w:fldCharType="begin"/>
            </w:r>
            <w:r w:rsidRPr="00CC2683">
              <w:rPr>
                <w:rStyle w:val="Hyperlink"/>
                <w:noProof/>
              </w:rPr>
              <w:instrText xml:space="preserve"> </w:instrText>
            </w:r>
            <w:r>
              <w:rPr>
                <w:noProof/>
              </w:rPr>
              <w:instrText>HYPERLINK \l "_Toc188480208"</w:instrText>
            </w:r>
            <w:r w:rsidRPr="00CC2683">
              <w:rPr>
                <w:rStyle w:val="Hyperlink"/>
                <w:noProof/>
              </w:rPr>
              <w:instrText xml:space="preserve"> </w:instrText>
            </w:r>
            <w:r w:rsidRPr="00CC2683">
              <w:rPr>
                <w:rStyle w:val="Hyperlink"/>
                <w:noProof/>
              </w:rPr>
            </w:r>
            <w:r w:rsidRPr="00CC2683">
              <w:rPr>
                <w:rStyle w:val="Hyperlink"/>
                <w:noProof/>
              </w:rPr>
              <w:fldChar w:fldCharType="separate"/>
            </w:r>
            <w:r w:rsidRPr="00CC2683">
              <w:rPr>
                <w:rStyle w:val="Hyperlink"/>
                <w:rFonts w:eastAsia="Calibri"/>
                <w:b/>
                <w:noProof/>
              </w:rPr>
              <w:t>Public Finance, Governance, Federalism, &amp; SDGs</w:t>
            </w:r>
            <w:r>
              <w:rPr>
                <w:noProof/>
                <w:webHidden/>
              </w:rPr>
              <w:tab/>
            </w:r>
            <w:r>
              <w:rPr>
                <w:noProof/>
                <w:webHidden/>
              </w:rPr>
              <w:fldChar w:fldCharType="begin"/>
            </w:r>
            <w:r>
              <w:rPr>
                <w:noProof/>
                <w:webHidden/>
              </w:rPr>
              <w:instrText xml:space="preserve"> PAGEREF _Toc188480208 \h </w:instrText>
            </w:r>
          </w:ins>
          <w:r>
            <w:rPr>
              <w:noProof/>
              <w:webHidden/>
            </w:rPr>
          </w:r>
          <w:r>
            <w:rPr>
              <w:noProof/>
              <w:webHidden/>
            </w:rPr>
            <w:fldChar w:fldCharType="separate"/>
          </w:r>
          <w:ins w:id="52" w:author="Bijesh Mishra" w:date="2025-01-22T23:16:00Z" w16du:dateUtc="2025-01-23T05:16:00Z">
            <w:r>
              <w:rPr>
                <w:noProof/>
                <w:webHidden/>
              </w:rPr>
              <w:t>32</w:t>
            </w:r>
            <w:r>
              <w:rPr>
                <w:noProof/>
                <w:webHidden/>
              </w:rPr>
              <w:fldChar w:fldCharType="end"/>
            </w:r>
            <w:r w:rsidRPr="00CC2683">
              <w:rPr>
                <w:rStyle w:val="Hyperlink"/>
                <w:noProof/>
              </w:rPr>
              <w:fldChar w:fldCharType="end"/>
            </w:r>
          </w:ins>
        </w:p>
        <w:p w14:paraId="29FC83EA" w14:textId="067B2920" w:rsidR="001C2CCD" w:rsidRDefault="001C2CCD">
          <w:pPr>
            <w:pStyle w:val="TOC1"/>
            <w:tabs>
              <w:tab w:val="right" w:leader="dot" w:pos="9350"/>
            </w:tabs>
            <w:rPr>
              <w:ins w:id="53" w:author="Bijesh Mishra" w:date="2025-01-22T23:16:00Z" w16du:dateUtc="2025-01-23T05:16:00Z"/>
              <w:rFonts w:asciiTheme="minorHAnsi" w:eastAsiaTheme="minorEastAsia" w:hAnsiTheme="minorHAnsi" w:cs="Mangal"/>
              <w:noProof/>
              <w:kern w:val="2"/>
              <w:sz w:val="24"/>
              <w:szCs w:val="21"/>
              <w:lang w:val="en-US" w:bidi="ne-NP"/>
              <w14:ligatures w14:val="standardContextual"/>
            </w:rPr>
          </w:pPr>
          <w:ins w:id="54" w:author="Bijesh Mishra" w:date="2025-01-22T23:16:00Z" w16du:dateUtc="2025-01-23T05:16:00Z">
            <w:r w:rsidRPr="00CC2683">
              <w:rPr>
                <w:rStyle w:val="Hyperlink"/>
                <w:noProof/>
              </w:rPr>
              <w:fldChar w:fldCharType="begin"/>
            </w:r>
            <w:r w:rsidRPr="00CC2683">
              <w:rPr>
                <w:rStyle w:val="Hyperlink"/>
                <w:noProof/>
              </w:rPr>
              <w:instrText xml:space="preserve"> </w:instrText>
            </w:r>
            <w:r>
              <w:rPr>
                <w:noProof/>
              </w:rPr>
              <w:instrText>HYPERLINK \l "_Toc188480209"</w:instrText>
            </w:r>
            <w:r w:rsidRPr="00CC2683">
              <w:rPr>
                <w:rStyle w:val="Hyperlink"/>
                <w:noProof/>
              </w:rPr>
              <w:instrText xml:space="preserve"> </w:instrText>
            </w:r>
            <w:r w:rsidRPr="00CC2683">
              <w:rPr>
                <w:rStyle w:val="Hyperlink"/>
                <w:noProof/>
              </w:rPr>
            </w:r>
            <w:r w:rsidRPr="00CC2683">
              <w:rPr>
                <w:rStyle w:val="Hyperlink"/>
                <w:noProof/>
              </w:rPr>
              <w:fldChar w:fldCharType="separate"/>
            </w:r>
            <w:r w:rsidRPr="00CC2683">
              <w:rPr>
                <w:rStyle w:val="Hyperlink"/>
                <w:rFonts w:eastAsia="Calibri"/>
                <w:b/>
                <w:noProof/>
              </w:rPr>
              <w:t>Natural Resources and Environmental Balance</w:t>
            </w:r>
            <w:r>
              <w:rPr>
                <w:noProof/>
                <w:webHidden/>
              </w:rPr>
              <w:tab/>
            </w:r>
            <w:r>
              <w:rPr>
                <w:noProof/>
                <w:webHidden/>
              </w:rPr>
              <w:fldChar w:fldCharType="begin"/>
            </w:r>
            <w:r>
              <w:rPr>
                <w:noProof/>
                <w:webHidden/>
              </w:rPr>
              <w:instrText xml:space="preserve"> PAGEREF _Toc188480209 \h </w:instrText>
            </w:r>
          </w:ins>
          <w:r>
            <w:rPr>
              <w:noProof/>
              <w:webHidden/>
            </w:rPr>
          </w:r>
          <w:r>
            <w:rPr>
              <w:noProof/>
              <w:webHidden/>
            </w:rPr>
            <w:fldChar w:fldCharType="separate"/>
          </w:r>
          <w:ins w:id="55" w:author="Bijesh Mishra" w:date="2025-01-22T23:16:00Z" w16du:dateUtc="2025-01-23T05:16:00Z">
            <w:r>
              <w:rPr>
                <w:noProof/>
                <w:webHidden/>
              </w:rPr>
              <w:t>34</w:t>
            </w:r>
            <w:r>
              <w:rPr>
                <w:noProof/>
                <w:webHidden/>
              </w:rPr>
              <w:fldChar w:fldCharType="end"/>
            </w:r>
            <w:r w:rsidRPr="00CC2683">
              <w:rPr>
                <w:rStyle w:val="Hyperlink"/>
                <w:noProof/>
              </w:rPr>
              <w:fldChar w:fldCharType="end"/>
            </w:r>
          </w:ins>
        </w:p>
        <w:p w14:paraId="5B58D7B7" w14:textId="575D6406" w:rsidR="00051458" w:rsidDel="001C2CCD" w:rsidRDefault="00051458">
          <w:pPr>
            <w:pStyle w:val="TOC1"/>
            <w:tabs>
              <w:tab w:val="right" w:leader="dot" w:pos="9350"/>
            </w:tabs>
            <w:rPr>
              <w:ins w:id="56" w:author="Bijesh Mishra [2]" w:date="2025-01-22T22:54:00Z" w16du:dateUtc="2025-01-23T04:54:00Z"/>
              <w:del w:id="57" w:author="Bijesh Mishra" w:date="2025-01-22T23:14:00Z" w16du:dateUtc="2025-01-23T05:14:00Z"/>
              <w:rFonts w:asciiTheme="minorHAnsi" w:eastAsiaTheme="minorEastAsia" w:hAnsiTheme="minorHAnsi" w:cstheme="minorBidi"/>
              <w:noProof/>
              <w:kern w:val="2"/>
              <w:sz w:val="24"/>
              <w:szCs w:val="21"/>
              <w:lang w:val="en-US" w:bidi="ne-NP"/>
              <w14:ligatures w14:val="standardContextual"/>
            </w:rPr>
          </w:pPr>
          <w:ins w:id="58" w:author="Bijesh Mishra [2]" w:date="2025-01-22T22:54:00Z" w16du:dateUtc="2025-01-23T04:54:00Z">
            <w:del w:id="59" w:author="Bijesh Mishra" w:date="2025-01-22T23:14:00Z" w16du:dateUtc="2025-01-23T05:14:00Z">
              <w:r w:rsidRPr="001C2CCD" w:rsidDel="001C2CCD">
                <w:rPr>
                  <w:rStyle w:val="Hyperlink"/>
                  <w:rFonts w:eastAsia="Calibri"/>
                  <w:b/>
                  <w:noProof/>
                </w:rPr>
                <w:delText>Introduction</w:delText>
              </w:r>
              <w:r w:rsidDel="001C2CCD">
                <w:rPr>
                  <w:noProof/>
                  <w:webHidden/>
                </w:rPr>
                <w:tab/>
                <w:delText>3</w:delText>
              </w:r>
            </w:del>
          </w:ins>
        </w:p>
        <w:p w14:paraId="7A58642A" w14:textId="529E1564" w:rsidR="00051458" w:rsidDel="001C2CCD" w:rsidRDefault="00051458">
          <w:pPr>
            <w:pStyle w:val="TOC1"/>
            <w:tabs>
              <w:tab w:val="right" w:leader="dot" w:pos="9350"/>
            </w:tabs>
            <w:rPr>
              <w:ins w:id="60" w:author="Bijesh Mishra [2]" w:date="2025-01-22T22:54:00Z" w16du:dateUtc="2025-01-23T04:54:00Z"/>
              <w:del w:id="61" w:author="Bijesh Mishra" w:date="2025-01-22T23:14:00Z" w16du:dateUtc="2025-01-23T05:14:00Z"/>
              <w:rFonts w:asciiTheme="minorHAnsi" w:eastAsiaTheme="minorEastAsia" w:hAnsiTheme="minorHAnsi" w:cstheme="minorBidi"/>
              <w:noProof/>
              <w:kern w:val="2"/>
              <w:sz w:val="24"/>
              <w:szCs w:val="21"/>
              <w:lang w:val="en-US" w:bidi="ne-NP"/>
              <w14:ligatures w14:val="standardContextual"/>
            </w:rPr>
          </w:pPr>
          <w:ins w:id="62" w:author="Bijesh Mishra [2]" w:date="2025-01-22T22:54:00Z" w16du:dateUtc="2025-01-23T04:54:00Z">
            <w:del w:id="63" w:author="Bijesh Mishra" w:date="2025-01-22T23:14:00Z" w16du:dateUtc="2025-01-23T05:14:00Z">
              <w:r w:rsidRPr="001C2CCD" w:rsidDel="001C2CCD">
                <w:rPr>
                  <w:rStyle w:val="Hyperlink"/>
                  <w:rFonts w:eastAsia="Calibri"/>
                  <w:b/>
                  <w:noProof/>
                </w:rPr>
                <w:delText>Primary Production Sectors and Investment</w:delText>
              </w:r>
              <w:r w:rsidDel="001C2CCD">
                <w:rPr>
                  <w:noProof/>
                  <w:webHidden/>
                </w:rPr>
                <w:tab/>
                <w:delText>4</w:delText>
              </w:r>
            </w:del>
          </w:ins>
        </w:p>
        <w:p w14:paraId="2C07938C" w14:textId="14807916" w:rsidR="00051458" w:rsidDel="001C2CCD" w:rsidRDefault="00051458">
          <w:pPr>
            <w:pStyle w:val="TOC2"/>
            <w:tabs>
              <w:tab w:val="right" w:leader="dot" w:pos="9350"/>
            </w:tabs>
            <w:rPr>
              <w:ins w:id="64" w:author="Bijesh Mishra [2]" w:date="2025-01-22T22:54:00Z" w16du:dateUtc="2025-01-23T04:54:00Z"/>
              <w:del w:id="65" w:author="Bijesh Mishra" w:date="2025-01-22T23:14:00Z" w16du:dateUtc="2025-01-23T05:14:00Z"/>
              <w:rFonts w:cstheme="minorBidi"/>
              <w:noProof/>
              <w:kern w:val="2"/>
              <w:sz w:val="24"/>
              <w:szCs w:val="21"/>
              <w:lang w:bidi="ne-NP"/>
              <w14:ligatures w14:val="standardContextual"/>
            </w:rPr>
          </w:pPr>
          <w:ins w:id="66" w:author="Bijesh Mishra [2]" w:date="2025-01-22T22:54:00Z" w16du:dateUtc="2025-01-23T04:54:00Z">
            <w:del w:id="67" w:author="Bijesh Mishra" w:date="2025-01-22T23:14:00Z" w16du:dateUtc="2025-01-23T05:14:00Z">
              <w:r w:rsidRPr="001C2CCD" w:rsidDel="001C2CCD">
                <w:rPr>
                  <w:rStyle w:val="Hyperlink"/>
                  <w:rFonts w:eastAsia="Calibri"/>
                  <w:b/>
                  <w:noProof/>
                  <w:lang w:bidi="bo-CN"/>
                </w:rPr>
                <w:delText>A. Tourism</w:delText>
              </w:r>
              <w:r w:rsidDel="001C2CCD">
                <w:rPr>
                  <w:noProof/>
                  <w:webHidden/>
                </w:rPr>
                <w:tab/>
                <w:delText>4</w:delText>
              </w:r>
            </w:del>
          </w:ins>
        </w:p>
        <w:p w14:paraId="39B4381A" w14:textId="34696DCA" w:rsidR="00051458" w:rsidDel="001C2CCD" w:rsidRDefault="00051458">
          <w:pPr>
            <w:pStyle w:val="TOC2"/>
            <w:tabs>
              <w:tab w:val="right" w:leader="dot" w:pos="9350"/>
            </w:tabs>
            <w:rPr>
              <w:ins w:id="68" w:author="Bijesh Mishra [2]" w:date="2025-01-22T22:54:00Z" w16du:dateUtc="2025-01-23T04:54:00Z"/>
              <w:del w:id="69" w:author="Bijesh Mishra" w:date="2025-01-22T23:14:00Z" w16du:dateUtc="2025-01-23T05:14:00Z"/>
              <w:rFonts w:cstheme="minorBidi"/>
              <w:noProof/>
              <w:kern w:val="2"/>
              <w:sz w:val="24"/>
              <w:szCs w:val="21"/>
              <w:lang w:bidi="ne-NP"/>
              <w14:ligatures w14:val="standardContextual"/>
            </w:rPr>
          </w:pPr>
          <w:ins w:id="70" w:author="Bijesh Mishra [2]" w:date="2025-01-22T22:54:00Z" w16du:dateUtc="2025-01-23T04:54:00Z">
            <w:del w:id="71" w:author="Bijesh Mishra" w:date="2025-01-22T23:14:00Z" w16du:dateUtc="2025-01-23T05:14:00Z">
              <w:r w:rsidRPr="001C2CCD" w:rsidDel="001C2CCD">
                <w:rPr>
                  <w:rStyle w:val="Hyperlink"/>
                  <w:rFonts w:eastAsia="Calibri"/>
                  <w:b/>
                  <w:noProof/>
                  <w:lang w:bidi="bo-CN"/>
                </w:rPr>
                <w:delText>B. Energy</w:delText>
              </w:r>
              <w:r w:rsidDel="001C2CCD">
                <w:rPr>
                  <w:noProof/>
                  <w:webHidden/>
                </w:rPr>
                <w:tab/>
                <w:delText>5</w:delText>
              </w:r>
            </w:del>
          </w:ins>
        </w:p>
        <w:p w14:paraId="51D919E8" w14:textId="784EF08B" w:rsidR="00051458" w:rsidDel="001C2CCD" w:rsidRDefault="00051458">
          <w:pPr>
            <w:pStyle w:val="TOC2"/>
            <w:tabs>
              <w:tab w:val="right" w:leader="dot" w:pos="9350"/>
            </w:tabs>
            <w:rPr>
              <w:ins w:id="72" w:author="Bijesh Mishra [2]" w:date="2025-01-22T22:54:00Z" w16du:dateUtc="2025-01-23T04:54:00Z"/>
              <w:del w:id="73" w:author="Bijesh Mishra" w:date="2025-01-22T23:14:00Z" w16du:dateUtc="2025-01-23T05:14:00Z"/>
              <w:rFonts w:cstheme="minorBidi"/>
              <w:noProof/>
              <w:kern w:val="2"/>
              <w:sz w:val="24"/>
              <w:szCs w:val="21"/>
              <w:lang w:bidi="ne-NP"/>
              <w14:ligatures w14:val="standardContextual"/>
            </w:rPr>
          </w:pPr>
          <w:ins w:id="74" w:author="Bijesh Mishra [2]" w:date="2025-01-22T22:54:00Z" w16du:dateUtc="2025-01-23T04:54:00Z">
            <w:del w:id="75" w:author="Bijesh Mishra" w:date="2025-01-22T23:14:00Z" w16du:dateUtc="2025-01-23T05:14:00Z">
              <w:r w:rsidRPr="001C2CCD" w:rsidDel="001C2CCD">
                <w:rPr>
                  <w:rStyle w:val="Hyperlink"/>
                  <w:rFonts w:eastAsia="Calibri"/>
                  <w:b/>
                  <w:noProof/>
                  <w:lang w:bidi="bo-CN"/>
                </w:rPr>
                <w:delText>C. Agriculture</w:delText>
              </w:r>
              <w:r w:rsidDel="001C2CCD">
                <w:rPr>
                  <w:noProof/>
                  <w:webHidden/>
                </w:rPr>
                <w:tab/>
                <w:delText>7</w:delText>
              </w:r>
            </w:del>
          </w:ins>
        </w:p>
        <w:p w14:paraId="10C3B8AB" w14:textId="4086A115" w:rsidR="00051458" w:rsidDel="001C2CCD" w:rsidRDefault="00051458">
          <w:pPr>
            <w:pStyle w:val="TOC2"/>
            <w:tabs>
              <w:tab w:val="right" w:leader="dot" w:pos="9350"/>
            </w:tabs>
            <w:rPr>
              <w:ins w:id="76" w:author="Bijesh Mishra [2]" w:date="2025-01-22T22:54:00Z" w16du:dateUtc="2025-01-23T04:54:00Z"/>
              <w:del w:id="77" w:author="Bijesh Mishra" w:date="2025-01-22T23:14:00Z" w16du:dateUtc="2025-01-23T05:14:00Z"/>
              <w:rFonts w:cstheme="minorBidi"/>
              <w:noProof/>
              <w:kern w:val="2"/>
              <w:sz w:val="24"/>
              <w:szCs w:val="21"/>
              <w:lang w:bidi="ne-NP"/>
              <w14:ligatures w14:val="standardContextual"/>
            </w:rPr>
          </w:pPr>
          <w:ins w:id="78" w:author="Bijesh Mishra [2]" w:date="2025-01-22T22:54:00Z" w16du:dateUtc="2025-01-23T04:54:00Z">
            <w:del w:id="79" w:author="Bijesh Mishra" w:date="2025-01-22T23:14:00Z" w16du:dateUtc="2025-01-23T05:14:00Z">
              <w:r w:rsidRPr="001C2CCD" w:rsidDel="001C2CCD">
                <w:rPr>
                  <w:rStyle w:val="Hyperlink"/>
                  <w:rFonts w:eastAsia="Calibri"/>
                  <w:b/>
                  <w:noProof/>
                  <w:lang w:bidi="bo-CN"/>
                </w:rPr>
                <w:delText>D. Entrepreneurship</w:delText>
              </w:r>
              <w:r w:rsidDel="001C2CCD">
                <w:rPr>
                  <w:noProof/>
                  <w:webHidden/>
                </w:rPr>
                <w:tab/>
                <w:delText>8</w:delText>
              </w:r>
            </w:del>
          </w:ins>
        </w:p>
        <w:p w14:paraId="3F90345D" w14:textId="5F16B4B9" w:rsidR="00051458" w:rsidDel="001C2CCD" w:rsidRDefault="00051458">
          <w:pPr>
            <w:pStyle w:val="TOC1"/>
            <w:tabs>
              <w:tab w:val="right" w:leader="dot" w:pos="9350"/>
            </w:tabs>
            <w:rPr>
              <w:ins w:id="80" w:author="Bijesh Mishra [2]" w:date="2025-01-22T22:54:00Z" w16du:dateUtc="2025-01-23T04:54:00Z"/>
              <w:del w:id="81" w:author="Bijesh Mishra" w:date="2025-01-22T23:14:00Z" w16du:dateUtc="2025-01-23T05:14:00Z"/>
              <w:rFonts w:asciiTheme="minorHAnsi" w:eastAsiaTheme="minorEastAsia" w:hAnsiTheme="minorHAnsi" w:cstheme="minorBidi"/>
              <w:noProof/>
              <w:kern w:val="2"/>
              <w:sz w:val="24"/>
              <w:szCs w:val="21"/>
              <w:lang w:val="en-US" w:bidi="ne-NP"/>
              <w14:ligatures w14:val="standardContextual"/>
            </w:rPr>
          </w:pPr>
          <w:ins w:id="82" w:author="Bijesh Mishra [2]" w:date="2025-01-22T22:54:00Z" w16du:dateUtc="2025-01-23T04:54:00Z">
            <w:del w:id="83" w:author="Bijesh Mishra" w:date="2025-01-22T23:14:00Z" w16du:dateUtc="2025-01-23T05:14:00Z">
              <w:r w:rsidRPr="001C2CCD" w:rsidDel="001C2CCD">
                <w:rPr>
                  <w:rStyle w:val="Hyperlink"/>
                  <w:rFonts w:eastAsia="Calibri"/>
                  <w:b/>
                  <w:noProof/>
                </w:rPr>
                <w:delText>The Role of Nepali Diaspora</w:delText>
              </w:r>
              <w:r w:rsidDel="001C2CCD">
                <w:rPr>
                  <w:noProof/>
                  <w:webHidden/>
                </w:rPr>
                <w:tab/>
                <w:delText>9</w:delText>
              </w:r>
            </w:del>
          </w:ins>
        </w:p>
        <w:p w14:paraId="1A35AF20" w14:textId="5F1A3399" w:rsidR="00051458" w:rsidDel="001C2CCD" w:rsidRDefault="00051458">
          <w:pPr>
            <w:pStyle w:val="TOC1"/>
            <w:tabs>
              <w:tab w:val="right" w:leader="dot" w:pos="9350"/>
            </w:tabs>
            <w:rPr>
              <w:ins w:id="84" w:author="Bijesh Mishra [2]" w:date="2025-01-22T22:54:00Z" w16du:dateUtc="2025-01-23T04:54:00Z"/>
              <w:del w:id="85" w:author="Bijesh Mishra" w:date="2025-01-22T23:14:00Z" w16du:dateUtc="2025-01-23T05:14:00Z"/>
              <w:rFonts w:asciiTheme="minorHAnsi" w:eastAsiaTheme="minorEastAsia" w:hAnsiTheme="minorHAnsi" w:cstheme="minorBidi"/>
              <w:noProof/>
              <w:kern w:val="2"/>
              <w:sz w:val="24"/>
              <w:szCs w:val="21"/>
              <w:lang w:val="en-US" w:bidi="ne-NP"/>
              <w14:ligatures w14:val="standardContextual"/>
            </w:rPr>
          </w:pPr>
          <w:ins w:id="86" w:author="Bijesh Mishra [2]" w:date="2025-01-22T22:54:00Z" w16du:dateUtc="2025-01-23T04:54:00Z">
            <w:del w:id="87" w:author="Bijesh Mishra" w:date="2025-01-22T23:14:00Z" w16du:dateUtc="2025-01-23T05:14:00Z">
              <w:r w:rsidRPr="001C2CCD" w:rsidDel="001C2CCD">
                <w:rPr>
                  <w:rStyle w:val="Hyperlink"/>
                  <w:rFonts w:eastAsia="Calibri"/>
                  <w:b/>
                  <w:noProof/>
                </w:rPr>
                <w:delText>Social Development, including Education, Health, and Social Security</w:delText>
              </w:r>
              <w:r w:rsidDel="001C2CCD">
                <w:rPr>
                  <w:noProof/>
                  <w:webHidden/>
                </w:rPr>
                <w:tab/>
                <w:delText>12</w:delText>
              </w:r>
            </w:del>
          </w:ins>
        </w:p>
        <w:p w14:paraId="188C2237" w14:textId="3D5FD127" w:rsidR="00051458" w:rsidDel="001C2CCD" w:rsidRDefault="00051458">
          <w:pPr>
            <w:pStyle w:val="TOC2"/>
            <w:tabs>
              <w:tab w:val="right" w:leader="dot" w:pos="9350"/>
            </w:tabs>
            <w:rPr>
              <w:ins w:id="88" w:author="Bijesh Mishra [2]" w:date="2025-01-22T22:54:00Z" w16du:dateUtc="2025-01-23T04:54:00Z"/>
              <w:del w:id="89" w:author="Bijesh Mishra" w:date="2025-01-22T23:14:00Z" w16du:dateUtc="2025-01-23T05:14:00Z"/>
              <w:rFonts w:cstheme="minorBidi"/>
              <w:noProof/>
              <w:kern w:val="2"/>
              <w:sz w:val="24"/>
              <w:szCs w:val="21"/>
              <w:lang w:bidi="ne-NP"/>
              <w14:ligatures w14:val="standardContextual"/>
            </w:rPr>
          </w:pPr>
          <w:ins w:id="90" w:author="Bijesh Mishra [2]" w:date="2025-01-22T22:54:00Z" w16du:dateUtc="2025-01-23T04:54:00Z">
            <w:del w:id="91" w:author="Bijesh Mishra" w:date="2025-01-22T23:14:00Z" w16du:dateUtc="2025-01-23T05:14:00Z">
              <w:r w:rsidRPr="001C2CCD" w:rsidDel="001C2CCD">
                <w:rPr>
                  <w:rStyle w:val="Hyperlink"/>
                  <w:rFonts w:eastAsia="Calibri"/>
                  <w:b/>
                  <w:noProof/>
                  <w:lang w:bidi="bo-CN"/>
                </w:rPr>
                <w:delText>A. Education</w:delText>
              </w:r>
              <w:r w:rsidDel="001C2CCD">
                <w:rPr>
                  <w:noProof/>
                  <w:webHidden/>
                </w:rPr>
                <w:tab/>
                <w:delText>12</w:delText>
              </w:r>
            </w:del>
          </w:ins>
        </w:p>
        <w:p w14:paraId="53094550" w14:textId="75D8E44A" w:rsidR="00051458" w:rsidDel="001C2CCD" w:rsidRDefault="00051458">
          <w:pPr>
            <w:pStyle w:val="TOC2"/>
            <w:tabs>
              <w:tab w:val="right" w:leader="dot" w:pos="9350"/>
            </w:tabs>
            <w:rPr>
              <w:ins w:id="92" w:author="Bijesh Mishra [2]" w:date="2025-01-22T22:54:00Z" w16du:dateUtc="2025-01-23T04:54:00Z"/>
              <w:del w:id="93" w:author="Bijesh Mishra" w:date="2025-01-22T23:14:00Z" w16du:dateUtc="2025-01-23T05:14:00Z"/>
              <w:rFonts w:cstheme="minorBidi"/>
              <w:noProof/>
              <w:kern w:val="2"/>
              <w:sz w:val="24"/>
              <w:szCs w:val="21"/>
              <w:lang w:bidi="ne-NP"/>
              <w14:ligatures w14:val="standardContextual"/>
            </w:rPr>
          </w:pPr>
          <w:ins w:id="94" w:author="Bijesh Mishra [2]" w:date="2025-01-22T22:54:00Z" w16du:dateUtc="2025-01-23T04:54:00Z">
            <w:del w:id="95" w:author="Bijesh Mishra" w:date="2025-01-22T23:14:00Z" w16du:dateUtc="2025-01-23T05:14:00Z">
              <w:r w:rsidRPr="001C2CCD" w:rsidDel="001C2CCD">
                <w:rPr>
                  <w:rStyle w:val="Hyperlink"/>
                  <w:rFonts w:eastAsia="Calibri"/>
                  <w:b/>
                  <w:noProof/>
                  <w:lang w:bidi="bo-CN"/>
                </w:rPr>
                <w:delText>B. Health</w:delText>
              </w:r>
              <w:r w:rsidDel="001C2CCD">
                <w:rPr>
                  <w:noProof/>
                  <w:webHidden/>
                </w:rPr>
                <w:tab/>
                <w:delText>18</w:delText>
              </w:r>
            </w:del>
          </w:ins>
        </w:p>
        <w:p w14:paraId="25B4E3C8" w14:textId="30F54185" w:rsidR="00051458" w:rsidDel="001C2CCD" w:rsidRDefault="00051458">
          <w:pPr>
            <w:pStyle w:val="TOC2"/>
            <w:tabs>
              <w:tab w:val="right" w:leader="dot" w:pos="9350"/>
            </w:tabs>
            <w:rPr>
              <w:ins w:id="96" w:author="Bijesh Mishra [2]" w:date="2025-01-22T22:54:00Z" w16du:dateUtc="2025-01-23T04:54:00Z"/>
              <w:del w:id="97" w:author="Bijesh Mishra" w:date="2025-01-22T23:14:00Z" w16du:dateUtc="2025-01-23T05:14:00Z"/>
              <w:rFonts w:cstheme="minorBidi"/>
              <w:noProof/>
              <w:kern w:val="2"/>
              <w:sz w:val="24"/>
              <w:szCs w:val="21"/>
              <w:lang w:bidi="ne-NP"/>
              <w14:ligatures w14:val="standardContextual"/>
            </w:rPr>
          </w:pPr>
          <w:ins w:id="98" w:author="Bijesh Mishra [2]" w:date="2025-01-22T22:54:00Z" w16du:dateUtc="2025-01-23T04:54:00Z">
            <w:del w:id="99" w:author="Bijesh Mishra" w:date="2025-01-22T23:14:00Z" w16du:dateUtc="2025-01-23T05:14:00Z">
              <w:r w:rsidRPr="001C2CCD" w:rsidDel="001C2CCD">
                <w:rPr>
                  <w:rStyle w:val="Hyperlink"/>
                  <w:rFonts w:eastAsia="Calibri"/>
                  <w:b/>
                  <w:noProof/>
                  <w:lang w:bidi="bo-CN"/>
                </w:rPr>
                <w:delText>C. Social Security</w:delText>
              </w:r>
              <w:r w:rsidDel="001C2CCD">
                <w:rPr>
                  <w:noProof/>
                  <w:webHidden/>
                </w:rPr>
                <w:tab/>
                <w:delText>21</w:delText>
              </w:r>
            </w:del>
          </w:ins>
        </w:p>
        <w:p w14:paraId="279341B4" w14:textId="7EAA19B1" w:rsidR="00051458" w:rsidDel="001C2CCD" w:rsidRDefault="00051458">
          <w:pPr>
            <w:pStyle w:val="TOC1"/>
            <w:tabs>
              <w:tab w:val="right" w:leader="dot" w:pos="9350"/>
            </w:tabs>
            <w:rPr>
              <w:ins w:id="100" w:author="Bijesh Mishra [2]" w:date="2025-01-22T22:54:00Z" w16du:dateUtc="2025-01-23T04:54:00Z"/>
              <w:del w:id="101" w:author="Bijesh Mishra" w:date="2025-01-22T23:14:00Z" w16du:dateUtc="2025-01-23T05:14:00Z"/>
              <w:rFonts w:asciiTheme="minorHAnsi" w:eastAsiaTheme="minorEastAsia" w:hAnsiTheme="minorHAnsi" w:cstheme="minorBidi"/>
              <w:noProof/>
              <w:kern w:val="2"/>
              <w:sz w:val="24"/>
              <w:szCs w:val="21"/>
              <w:lang w:val="en-US" w:bidi="ne-NP"/>
              <w14:ligatures w14:val="standardContextual"/>
            </w:rPr>
          </w:pPr>
          <w:ins w:id="102" w:author="Bijesh Mishra [2]" w:date="2025-01-22T22:54:00Z" w16du:dateUtc="2025-01-23T04:54:00Z">
            <w:del w:id="103" w:author="Bijesh Mishra" w:date="2025-01-22T23:14:00Z" w16du:dateUtc="2025-01-23T05:14:00Z">
              <w:r w:rsidRPr="001C2CCD" w:rsidDel="001C2CCD">
                <w:rPr>
                  <w:rStyle w:val="Hyperlink"/>
                  <w:rFonts w:eastAsia="Calibri"/>
                  <w:b/>
                  <w:noProof/>
                </w:rPr>
                <w:delText>Poverty, Migration, and Employment</w:delText>
              </w:r>
              <w:r w:rsidDel="001C2CCD">
                <w:rPr>
                  <w:noProof/>
                  <w:webHidden/>
                </w:rPr>
                <w:tab/>
                <w:delText>27</w:delText>
              </w:r>
            </w:del>
          </w:ins>
        </w:p>
        <w:p w14:paraId="574C6C42" w14:textId="7FA11A3D" w:rsidR="00051458" w:rsidDel="001C2CCD" w:rsidRDefault="00051458">
          <w:pPr>
            <w:pStyle w:val="TOC1"/>
            <w:tabs>
              <w:tab w:val="right" w:leader="dot" w:pos="9350"/>
            </w:tabs>
            <w:rPr>
              <w:ins w:id="104" w:author="Bijesh Mishra [2]" w:date="2025-01-22T22:54:00Z" w16du:dateUtc="2025-01-23T04:54:00Z"/>
              <w:del w:id="105" w:author="Bijesh Mishra" w:date="2025-01-22T23:14:00Z" w16du:dateUtc="2025-01-23T05:14:00Z"/>
              <w:rFonts w:asciiTheme="minorHAnsi" w:eastAsiaTheme="minorEastAsia" w:hAnsiTheme="minorHAnsi" w:cstheme="minorBidi"/>
              <w:noProof/>
              <w:kern w:val="2"/>
              <w:sz w:val="24"/>
              <w:szCs w:val="21"/>
              <w:lang w:val="en-US" w:bidi="ne-NP"/>
              <w14:ligatures w14:val="standardContextual"/>
            </w:rPr>
          </w:pPr>
          <w:ins w:id="106" w:author="Bijesh Mishra [2]" w:date="2025-01-22T22:54:00Z" w16du:dateUtc="2025-01-23T04:54:00Z">
            <w:del w:id="107" w:author="Bijesh Mishra" w:date="2025-01-22T23:14:00Z" w16du:dateUtc="2025-01-23T05:14:00Z">
              <w:r w:rsidRPr="001C2CCD" w:rsidDel="001C2CCD">
                <w:rPr>
                  <w:rStyle w:val="Hyperlink"/>
                  <w:rFonts w:eastAsia="Calibri"/>
                  <w:b/>
                  <w:noProof/>
                </w:rPr>
                <w:delText>Public Finance, Governance, Federalism, &amp; SDGs</w:delText>
              </w:r>
              <w:r w:rsidDel="001C2CCD">
                <w:rPr>
                  <w:noProof/>
                  <w:webHidden/>
                </w:rPr>
                <w:tab/>
                <w:delText>30</w:delText>
              </w:r>
            </w:del>
          </w:ins>
        </w:p>
        <w:p w14:paraId="29E1FFF6" w14:textId="36DF8BA5" w:rsidR="00051458" w:rsidDel="001C2CCD" w:rsidRDefault="00051458">
          <w:pPr>
            <w:pStyle w:val="TOC1"/>
            <w:tabs>
              <w:tab w:val="right" w:leader="dot" w:pos="9350"/>
            </w:tabs>
            <w:rPr>
              <w:ins w:id="108" w:author="Bijesh Mishra [2]" w:date="2025-01-22T22:54:00Z" w16du:dateUtc="2025-01-23T04:54:00Z"/>
              <w:del w:id="109" w:author="Bijesh Mishra" w:date="2025-01-22T23:14:00Z" w16du:dateUtc="2025-01-23T05:14:00Z"/>
              <w:rFonts w:asciiTheme="minorHAnsi" w:eastAsiaTheme="minorEastAsia" w:hAnsiTheme="minorHAnsi" w:cstheme="minorBidi"/>
              <w:noProof/>
              <w:kern w:val="2"/>
              <w:sz w:val="24"/>
              <w:szCs w:val="21"/>
              <w:lang w:val="en-US" w:bidi="ne-NP"/>
              <w14:ligatures w14:val="standardContextual"/>
            </w:rPr>
          </w:pPr>
          <w:ins w:id="110" w:author="Bijesh Mishra [2]" w:date="2025-01-22T22:54:00Z" w16du:dateUtc="2025-01-23T04:54:00Z">
            <w:del w:id="111" w:author="Bijesh Mishra" w:date="2025-01-22T23:14:00Z" w16du:dateUtc="2025-01-23T05:14:00Z">
              <w:r w:rsidRPr="001C2CCD" w:rsidDel="001C2CCD">
                <w:rPr>
                  <w:rStyle w:val="Hyperlink"/>
                  <w:rFonts w:eastAsia="Calibri"/>
                  <w:b/>
                  <w:noProof/>
                </w:rPr>
                <w:delText>Natural Resources and Environmental Balance</w:delText>
              </w:r>
              <w:r w:rsidDel="001C2CCD">
                <w:rPr>
                  <w:noProof/>
                  <w:webHidden/>
                </w:rPr>
                <w:tab/>
                <w:delText>32</w:delText>
              </w:r>
            </w:del>
          </w:ins>
        </w:p>
        <w:p w14:paraId="58A0B529" w14:textId="5E254DFE" w:rsidR="005D3A3A" w:rsidDel="001C2CCD" w:rsidRDefault="005D3A3A">
          <w:pPr>
            <w:pStyle w:val="TOC1"/>
            <w:tabs>
              <w:tab w:val="right" w:leader="dot" w:pos="9350"/>
            </w:tabs>
            <w:rPr>
              <w:del w:id="112" w:author="Bijesh Mishra" w:date="2025-01-22T23:14:00Z" w16du:dateUtc="2025-01-23T05:14:00Z"/>
              <w:rFonts w:asciiTheme="minorHAnsi" w:eastAsiaTheme="minorEastAsia" w:hAnsiTheme="minorHAnsi" w:cstheme="minorBidi"/>
              <w:noProof/>
              <w:kern w:val="2"/>
              <w:sz w:val="24"/>
              <w:szCs w:val="21"/>
              <w:lang w:val="en-US" w:bidi="ne-NP"/>
              <w14:ligatures w14:val="standardContextual"/>
            </w:rPr>
          </w:pPr>
          <w:del w:id="113" w:author="Bijesh Mishra" w:date="2025-01-22T23:14:00Z" w16du:dateUtc="2025-01-23T05:14:00Z">
            <w:r w:rsidRPr="00051458" w:rsidDel="001C2CCD">
              <w:rPr>
                <w:rStyle w:val="Hyperlink"/>
                <w:rFonts w:eastAsia="Calibri"/>
                <w:b/>
                <w:noProof/>
              </w:rPr>
              <w:delText>Introduction</w:delText>
            </w:r>
            <w:r w:rsidDel="001C2CCD">
              <w:rPr>
                <w:noProof/>
                <w:webHidden/>
              </w:rPr>
              <w:tab/>
            </w:r>
            <w:r w:rsidR="00051458" w:rsidDel="001C2CCD">
              <w:rPr>
                <w:noProof/>
                <w:webHidden/>
              </w:rPr>
              <w:delText>3</w:delText>
            </w:r>
          </w:del>
        </w:p>
        <w:p w14:paraId="2852BAB7" w14:textId="433D6ED5" w:rsidR="005D3A3A" w:rsidDel="001C2CCD" w:rsidRDefault="005D3A3A">
          <w:pPr>
            <w:pStyle w:val="TOC1"/>
            <w:tabs>
              <w:tab w:val="right" w:leader="dot" w:pos="9350"/>
            </w:tabs>
            <w:rPr>
              <w:del w:id="114" w:author="Bijesh Mishra" w:date="2025-01-22T23:14:00Z" w16du:dateUtc="2025-01-23T05:14:00Z"/>
              <w:rFonts w:asciiTheme="minorHAnsi" w:eastAsiaTheme="minorEastAsia" w:hAnsiTheme="minorHAnsi" w:cstheme="minorBidi"/>
              <w:noProof/>
              <w:kern w:val="2"/>
              <w:sz w:val="24"/>
              <w:szCs w:val="21"/>
              <w:lang w:val="en-US" w:bidi="ne-NP"/>
              <w14:ligatures w14:val="standardContextual"/>
            </w:rPr>
          </w:pPr>
          <w:del w:id="115" w:author="Bijesh Mishra" w:date="2025-01-22T23:14:00Z" w16du:dateUtc="2025-01-23T05:14:00Z">
            <w:r w:rsidRPr="00051458" w:rsidDel="001C2CCD">
              <w:rPr>
                <w:rStyle w:val="Hyperlink"/>
                <w:rFonts w:eastAsia="Calibri"/>
                <w:b/>
                <w:noProof/>
              </w:rPr>
              <w:delText>Primary Production Sectors and Investment</w:delText>
            </w:r>
            <w:r w:rsidDel="001C2CCD">
              <w:rPr>
                <w:noProof/>
                <w:webHidden/>
              </w:rPr>
              <w:tab/>
            </w:r>
            <w:r w:rsidR="00051458" w:rsidDel="001C2CCD">
              <w:rPr>
                <w:noProof/>
                <w:webHidden/>
              </w:rPr>
              <w:delText>4</w:delText>
            </w:r>
          </w:del>
        </w:p>
        <w:p w14:paraId="08D1C9A3" w14:textId="48A5694C" w:rsidR="005D3A3A" w:rsidDel="001C2CCD" w:rsidRDefault="005D3A3A">
          <w:pPr>
            <w:pStyle w:val="TOC2"/>
            <w:tabs>
              <w:tab w:val="right" w:leader="dot" w:pos="9350"/>
            </w:tabs>
            <w:rPr>
              <w:del w:id="116" w:author="Bijesh Mishra" w:date="2025-01-22T23:14:00Z" w16du:dateUtc="2025-01-23T05:14:00Z"/>
              <w:rFonts w:cstheme="minorBidi"/>
              <w:noProof/>
              <w:kern w:val="2"/>
              <w:sz w:val="24"/>
              <w:szCs w:val="21"/>
              <w:lang w:bidi="ne-NP"/>
              <w14:ligatures w14:val="standardContextual"/>
            </w:rPr>
          </w:pPr>
          <w:del w:id="117" w:author="Bijesh Mishra" w:date="2025-01-22T23:14:00Z" w16du:dateUtc="2025-01-23T05:14:00Z">
            <w:r w:rsidRPr="00051458" w:rsidDel="001C2CCD">
              <w:rPr>
                <w:rStyle w:val="Hyperlink"/>
                <w:rFonts w:eastAsia="Calibri"/>
                <w:b/>
                <w:noProof/>
                <w:lang w:bidi="bo-CN"/>
              </w:rPr>
              <w:delText>A. Tourism</w:delText>
            </w:r>
            <w:r w:rsidDel="001C2CCD">
              <w:rPr>
                <w:noProof/>
                <w:webHidden/>
              </w:rPr>
              <w:tab/>
            </w:r>
            <w:r w:rsidR="00051458" w:rsidDel="001C2CCD">
              <w:rPr>
                <w:noProof/>
                <w:webHidden/>
              </w:rPr>
              <w:delText>4</w:delText>
            </w:r>
          </w:del>
        </w:p>
        <w:p w14:paraId="73312CCE" w14:textId="00971F2B" w:rsidR="005D3A3A" w:rsidDel="001C2CCD" w:rsidRDefault="005D3A3A">
          <w:pPr>
            <w:pStyle w:val="TOC2"/>
            <w:tabs>
              <w:tab w:val="left" w:pos="720"/>
              <w:tab w:val="right" w:leader="dot" w:pos="9350"/>
            </w:tabs>
            <w:rPr>
              <w:del w:id="118" w:author="Bijesh Mishra" w:date="2025-01-22T23:14:00Z" w16du:dateUtc="2025-01-23T05:14:00Z"/>
              <w:rFonts w:cstheme="minorBidi"/>
              <w:noProof/>
              <w:kern w:val="2"/>
              <w:sz w:val="24"/>
              <w:szCs w:val="21"/>
              <w:lang w:bidi="ne-NP"/>
              <w14:ligatures w14:val="standardContextual"/>
            </w:rPr>
          </w:pPr>
          <w:del w:id="119" w:author="Bijesh Mishra" w:date="2025-01-22T23:14:00Z" w16du:dateUtc="2025-01-23T05:14:00Z">
            <w:r w:rsidRPr="00051458" w:rsidDel="001C2CCD">
              <w:rPr>
                <w:rStyle w:val="Hyperlink"/>
                <w:rFonts w:eastAsia="Calibri"/>
                <w:b/>
                <w:bCs/>
                <w:noProof/>
                <w:lang w:bidi="bo-CN"/>
              </w:rPr>
              <w:delText>2.</w:delText>
            </w:r>
            <w:r w:rsidDel="001C2CCD">
              <w:rPr>
                <w:rFonts w:cstheme="minorBidi"/>
                <w:noProof/>
                <w:kern w:val="2"/>
                <w:sz w:val="24"/>
                <w:szCs w:val="21"/>
                <w:lang w:bidi="ne-NP"/>
                <w14:ligatures w14:val="standardContextual"/>
              </w:rPr>
              <w:tab/>
            </w:r>
            <w:r w:rsidRPr="00051458" w:rsidDel="001C2CCD">
              <w:rPr>
                <w:rStyle w:val="Hyperlink"/>
                <w:rFonts w:eastAsia="Calibri"/>
                <w:b/>
                <w:bCs/>
                <w:noProof/>
                <w:lang w:bidi="bo-CN"/>
              </w:rPr>
              <w:delText>Options available to resolve the issues</w:delText>
            </w:r>
            <w:r w:rsidDel="001C2CCD">
              <w:rPr>
                <w:noProof/>
                <w:webHidden/>
              </w:rPr>
              <w:tab/>
            </w:r>
            <w:r w:rsidR="00051458" w:rsidDel="001C2CCD">
              <w:rPr>
                <w:noProof/>
                <w:webHidden/>
              </w:rPr>
              <w:delText>4</w:delText>
            </w:r>
          </w:del>
        </w:p>
        <w:p w14:paraId="4090DCB0" w14:textId="04DCC5E2" w:rsidR="005D3A3A" w:rsidDel="001C2CCD" w:rsidRDefault="005D3A3A">
          <w:pPr>
            <w:pStyle w:val="TOC2"/>
            <w:tabs>
              <w:tab w:val="right" w:leader="dot" w:pos="9350"/>
            </w:tabs>
            <w:rPr>
              <w:del w:id="120" w:author="Bijesh Mishra" w:date="2025-01-22T23:14:00Z" w16du:dateUtc="2025-01-23T05:14:00Z"/>
              <w:rFonts w:cstheme="minorBidi"/>
              <w:noProof/>
              <w:kern w:val="2"/>
              <w:sz w:val="24"/>
              <w:szCs w:val="21"/>
              <w:lang w:bidi="ne-NP"/>
              <w14:ligatures w14:val="standardContextual"/>
            </w:rPr>
          </w:pPr>
          <w:del w:id="121" w:author="Bijesh Mishra" w:date="2025-01-22T23:14:00Z" w16du:dateUtc="2025-01-23T05:14:00Z">
            <w:r w:rsidRPr="00051458" w:rsidDel="001C2CCD">
              <w:rPr>
                <w:rStyle w:val="Hyperlink"/>
                <w:rFonts w:eastAsia="Calibri"/>
                <w:b/>
                <w:noProof/>
                <w:lang w:bidi="bo-CN"/>
              </w:rPr>
              <w:delText>B. Energy</w:delText>
            </w:r>
            <w:r w:rsidDel="001C2CCD">
              <w:rPr>
                <w:noProof/>
                <w:webHidden/>
              </w:rPr>
              <w:tab/>
            </w:r>
            <w:r w:rsidR="00051458" w:rsidDel="001C2CCD">
              <w:rPr>
                <w:noProof/>
                <w:webHidden/>
              </w:rPr>
              <w:delText>5</w:delText>
            </w:r>
          </w:del>
        </w:p>
        <w:p w14:paraId="106F1D8A" w14:textId="6924C458" w:rsidR="005D3A3A" w:rsidDel="001C2CCD" w:rsidRDefault="005D3A3A">
          <w:pPr>
            <w:pStyle w:val="TOC2"/>
            <w:tabs>
              <w:tab w:val="right" w:leader="dot" w:pos="9350"/>
            </w:tabs>
            <w:rPr>
              <w:del w:id="122" w:author="Bijesh Mishra" w:date="2025-01-22T23:14:00Z" w16du:dateUtc="2025-01-23T05:14:00Z"/>
              <w:rFonts w:cstheme="minorBidi"/>
              <w:noProof/>
              <w:kern w:val="2"/>
              <w:sz w:val="24"/>
              <w:szCs w:val="21"/>
              <w:lang w:bidi="ne-NP"/>
              <w14:ligatures w14:val="standardContextual"/>
            </w:rPr>
          </w:pPr>
          <w:del w:id="123" w:author="Bijesh Mishra" w:date="2025-01-22T23:14:00Z" w16du:dateUtc="2025-01-23T05:14:00Z">
            <w:r w:rsidRPr="00051458" w:rsidDel="001C2CCD">
              <w:rPr>
                <w:rStyle w:val="Hyperlink"/>
                <w:rFonts w:eastAsia="Calibri"/>
                <w:b/>
                <w:noProof/>
                <w:lang w:bidi="bo-CN"/>
              </w:rPr>
              <w:delText>C. Agriculture</w:delText>
            </w:r>
            <w:r w:rsidDel="001C2CCD">
              <w:rPr>
                <w:noProof/>
                <w:webHidden/>
              </w:rPr>
              <w:tab/>
            </w:r>
            <w:r w:rsidR="00051458" w:rsidDel="001C2CCD">
              <w:rPr>
                <w:noProof/>
                <w:webHidden/>
              </w:rPr>
              <w:delText>7</w:delText>
            </w:r>
          </w:del>
        </w:p>
        <w:p w14:paraId="11CCE332" w14:textId="5385614F" w:rsidR="005D3A3A" w:rsidDel="001C2CCD" w:rsidRDefault="005D3A3A">
          <w:pPr>
            <w:pStyle w:val="TOC2"/>
            <w:tabs>
              <w:tab w:val="right" w:leader="dot" w:pos="9350"/>
            </w:tabs>
            <w:rPr>
              <w:del w:id="124" w:author="Bijesh Mishra" w:date="2025-01-22T23:14:00Z" w16du:dateUtc="2025-01-23T05:14:00Z"/>
              <w:rFonts w:cstheme="minorBidi"/>
              <w:noProof/>
              <w:kern w:val="2"/>
              <w:sz w:val="24"/>
              <w:szCs w:val="21"/>
              <w:lang w:bidi="ne-NP"/>
              <w14:ligatures w14:val="standardContextual"/>
            </w:rPr>
          </w:pPr>
          <w:del w:id="125" w:author="Bijesh Mishra" w:date="2025-01-22T23:14:00Z" w16du:dateUtc="2025-01-23T05:14:00Z">
            <w:r w:rsidRPr="00051458" w:rsidDel="001C2CCD">
              <w:rPr>
                <w:rStyle w:val="Hyperlink"/>
                <w:rFonts w:eastAsia="Calibri"/>
                <w:b/>
                <w:noProof/>
                <w:lang w:bidi="bo-CN"/>
              </w:rPr>
              <w:delText>D. Entrepreneurship</w:delText>
            </w:r>
            <w:r w:rsidDel="001C2CCD">
              <w:rPr>
                <w:noProof/>
                <w:webHidden/>
              </w:rPr>
              <w:tab/>
            </w:r>
            <w:r w:rsidR="00051458" w:rsidDel="001C2CCD">
              <w:rPr>
                <w:noProof/>
                <w:webHidden/>
              </w:rPr>
              <w:delText>8</w:delText>
            </w:r>
          </w:del>
        </w:p>
        <w:p w14:paraId="7C34A125" w14:textId="7A09E19A" w:rsidR="005D3A3A" w:rsidDel="001C2CCD" w:rsidRDefault="005D3A3A">
          <w:pPr>
            <w:pStyle w:val="TOC1"/>
            <w:tabs>
              <w:tab w:val="right" w:leader="dot" w:pos="9350"/>
            </w:tabs>
            <w:rPr>
              <w:del w:id="126" w:author="Bijesh Mishra" w:date="2025-01-22T23:14:00Z" w16du:dateUtc="2025-01-23T05:14:00Z"/>
              <w:rFonts w:asciiTheme="minorHAnsi" w:eastAsiaTheme="minorEastAsia" w:hAnsiTheme="minorHAnsi" w:cstheme="minorBidi"/>
              <w:noProof/>
              <w:kern w:val="2"/>
              <w:sz w:val="24"/>
              <w:szCs w:val="21"/>
              <w:lang w:val="en-US" w:bidi="ne-NP"/>
              <w14:ligatures w14:val="standardContextual"/>
            </w:rPr>
          </w:pPr>
          <w:del w:id="127" w:author="Bijesh Mishra" w:date="2025-01-22T23:14:00Z" w16du:dateUtc="2025-01-23T05:14:00Z">
            <w:r w:rsidRPr="00051458" w:rsidDel="001C2CCD">
              <w:rPr>
                <w:rStyle w:val="Hyperlink"/>
                <w:rFonts w:eastAsia="Calibri"/>
                <w:b/>
                <w:noProof/>
              </w:rPr>
              <w:delText>The Role of Nepali Diaspora</w:delText>
            </w:r>
            <w:r w:rsidDel="001C2CCD">
              <w:rPr>
                <w:noProof/>
                <w:webHidden/>
              </w:rPr>
              <w:tab/>
            </w:r>
            <w:r w:rsidR="00051458" w:rsidDel="001C2CCD">
              <w:rPr>
                <w:noProof/>
                <w:webHidden/>
              </w:rPr>
              <w:delText>9</w:delText>
            </w:r>
          </w:del>
        </w:p>
        <w:p w14:paraId="0A16FA30" w14:textId="16BC5E05" w:rsidR="005D3A3A" w:rsidDel="001C2CCD" w:rsidRDefault="005D3A3A">
          <w:pPr>
            <w:pStyle w:val="TOC1"/>
            <w:tabs>
              <w:tab w:val="right" w:leader="dot" w:pos="9350"/>
            </w:tabs>
            <w:rPr>
              <w:del w:id="128" w:author="Bijesh Mishra" w:date="2025-01-22T23:14:00Z" w16du:dateUtc="2025-01-23T05:14:00Z"/>
              <w:rFonts w:asciiTheme="minorHAnsi" w:eastAsiaTheme="minorEastAsia" w:hAnsiTheme="minorHAnsi" w:cstheme="minorBidi"/>
              <w:noProof/>
              <w:kern w:val="2"/>
              <w:sz w:val="24"/>
              <w:szCs w:val="21"/>
              <w:lang w:val="en-US" w:bidi="ne-NP"/>
              <w14:ligatures w14:val="standardContextual"/>
            </w:rPr>
          </w:pPr>
          <w:del w:id="129" w:author="Bijesh Mishra" w:date="2025-01-22T23:14:00Z" w16du:dateUtc="2025-01-23T05:14:00Z">
            <w:r w:rsidRPr="00051458" w:rsidDel="001C2CCD">
              <w:rPr>
                <w:rStyle w:val="Hyperlink"/>
                <w:rFonts w:eastAsia="Calibri"/>
                <w:b/>
                <w:noProof/>
              </w:rPr>
              <w:delText>Social Development, including Education, Health, and Social Security</w:delText>
            </w:r>
            <w:r w:rsidDel="001C2CCD">
              <w:rPr>
                <w:noProof/>
                <w:webHidden/>
              </w:rPr>
              <w:tab/>
            </w:r>
            <w:r w:rsidR="00051458" w:rsidDel="001C2CCD">
              <w:rPr>
                <w:noProof/>
                <w:webHidden/>
              </w:rPr>
              <w:delText>12</w:delText>
            </w:r>
          </w:del>
        </w:p>
        <w:p w14:paraId="2E88ACB9" w14:textId="3B249C7B" w:rsidR="005D3A3A" w:rsidDel="001C2CCD" w:rsidRDefault="005D3A3A">
          <w:pPr>
            <w:pStyle w:val="TOC2"/>
            <w:tabs>
              <w:tab w:val="right" w:leader="dot" w:pos="9350"/>
            </w:tabs>
            <w:rPr>
              <w:del w:id="130" w:author="Bijesh Mishra" w:date="2025-01-22T23:14:00Z" w16du:dateUtc="2025-01-23T05:14:00Z"/>
              <w:rFonts w:cstheme="minorBidi"/>
              <w:noProof/>
              <w:kern w:val="2"/>
              <w:sz w:val="24"/>
              <w:szCs w:val="21"/>
              <w:lang w:bidi="ne-NP"/>
              <w14:ligatures w14:val="standardContextual"/>
            </w:rPr>
          </w:pPr>
          <w:del w:id="131" w:author="Bijesh Mishra" w:date="2025-01-22T23:14:00Z" w16du:dateUtc="2025-01-23T05:14:00Z">
            <w:r w:rsidRPr="00051458" w:rsidDel="001C2CCD">
              <w:rPr>
                <w:rStyle w:val="Hyperlink"/>
                <w:rFonts w:eastAsia="Calibri"/>
                <w:b/>
                <w:noProof/>
                <w:lang w:bidi="bo-CN"/>
              </w:rPr>
              <w:delText>A. Education</w:delText>
            </w:r>
            <w:r w:rsidDel="001C2CCD">
              <w:rPr>
                <w:noProof/>
                <w:webHidden/>
              </w:rPr>
              <w:tab/>
            </w:r>
            <w:r w:rsidR="00051458" w:rsidDel="001C2CCD">
              <w:rPr>
                <w:noProof/>
                <w:webHidden/>
              </w:rPr>
              <w:delText>12</w:delText>
            </w:r>
          </w:del>
        </w:p>
        <w:p w14:paraId="4C571244" w14:textId="697D34F1" w:rsidR="005D3A3A" w:rsidDel="001C2CCD" w:rsidRDefault="005D3A3A">
          <w:pPr>
            <w:pStyle w:val="TOC2"/>
            <w:tabs>
              <w:tab w:val="right" w:leader="dot" w:pos="9350"/>
            </w:tabs>
            <w:rPr>
              <w:del w:id="132" w:author="Bijesh Mishra" w:date="2025-01-22T23:14:00Z" w16du:dateUtc="2025-01-23T05:14:00Z"/>
              <w:rFonts w:cstheme="minorBidi"/>
              <w:noProof/>
              <w:kern w:val="2"/>
              <w:sz w:val="24"/>
              <w:szCs w:val="21"/>
              <w:lang w:bidi="ne-NP"/>
              <w14:ligatures w14:val="standardContextual"/>
            </w:rPr>
          </w:pPr>
          <w:del w:id="133" w:author="Bijesh Mishra" w:date="2025-01-22T23:14:00Z" w16du:dateUtc="2025-01-23T05:14:00Z">
            <w:r w:rsidRPr="00051458" w:rsidDel="001C2CCD">
              <w:rPr>
                <w:rStyle w:val="Hyperlink"/>
                <w:rFonts w:eastAsia="Calibri"/>
                <w:b/>
                <w:noProof/>
                <w:lang w:bidi="bo-CN"/>
              </w:rPr>
              <w:delText>B. Health</w:delText>
            </w:r>
            <w:r w:rsidDel="001C2CCD">
              <w:rPr>
                <w:noProof/>
                <w:webHidden/>
              </w:rPr>
              <w:tab/>
            </w:r>
            <w:r w:rsidR="00051458" w:rsidDel="001C2CCD">
              <w:rPr>
                <w:noProof/>
                <w:webHidden/>
              </w:rPr>
              <w:delText>18</w:delText>
            </w:r>
          </w:del>
        </w:p>
        <w:p w14:paraId="4364AB78" w14:textId="2E6939C3" w:rsidR="005D3A3A" w:rsidDel="001C2CCD" w:rsidRDefault="005D3A3A">
          <w:pPr>
            <w:pStyle w:val="TOC2"/>
            <w:tabs>
              <w:tab w:val="right" w:leader="dot" w:pos="9350"/>
            </w:tabs>
            <w:rPr>
              <w:del w:id="134" w:author="Bijesh Mishra" w:date="2025-01-22T23:14:00Z" w16du:dateUtc="2025-01-23T05:14:00Z"/>
              <w:rFonts w:cstheme="minorBidi"/>
              <w:noProof/>
              <w:kern w:val="2"/>
              <w:sz w:val="24"/>
              <w:szCs w:val="21"/>
              <w:lang w:bidi="ne-NP"/>
              <w14:ligatures w14:val="standardContextual"/>
            </w:rPr>
          </w:pPr>
          <w:del w:id="135" w:author="Bijesh Mishra" w:date="2025-01-22T23:14:00Z" w16du:dateUtc="2025-01-23T05:14:00Z">
            <w:r w:rsidRPr="00051458" w:rsidDel="001C2CCD">
              <w:rPr>
                <w:rStyle w:val="Hyperlink"/>
                <w:rFonts w:eastAsia="Calibri"/>
                <w:b/>
                <w:noProof/>
                <w:lang w:bidi="bo-CN"/>
              </w:rPr>
              <w:delText>C. Social Security</w:delText>
            </w:r>
            <w:r w:rsidDel="001C2CCD">
              <w:rPr>
                <w:noProof/>
                <w:webHidden/>
              </w:rPr>
              <w:tab/>
              <w:delText>22</w:delText>
            </w:r>
          </w:del>
        </w:p>
        <w:p w14:paraId="08130299" w14:textId="15D9B09B" w:rsidR="005D3A3A" w:rsidDel="001C2CCD" w:rsidRDefault="005D3A3A">
          <w:pPr>
            <w:pStyle w:val="TOC1"/>
            <w:tabs>
              <w:tab w:val="right" w:leader="dot" w:pos="9350"/>
            </w:tabs>
            <w:rPr>
              <w:del w:id="136" w:author="Bijesh Mishra" w:date="2025-01-22T23:14:00Z" w16du:dateUtc="2025-01-23T05:14:00Z"/>
              <w:rFonts w:asciiTheme="minorHAnsi" w:eastAsiaTheme="minorEastAsia" w:hAnsiTheme="minorHAnsi" w:cstheme="minorBidi"/>
              <w:noProof/>
              <w:kern w:val="2"/>
              <w:sz w:val="24"/>
              <w:szCs w:val="21"/>
              <w:lang w:val="en-US" w:bidi="ne-NP"/>
              <w14:ligatures w14:val="standardContextual"/>
            </w:rPr>
          </w:pPr>
          <w:del w:id="137" w:author="Bijesh Mishra" w:date="2025-01-22T23:14:00Z" w16du:dateUtc="2025-01-23T05:14:00Z">
            <w:r w:rsidRPr="00051458" w:rsidDel="001C2CCD">
              <w:rPr>
                <w:rStyle w:val="Hyperlink"/>
                <w:rFonts w:eastAsia="Calibri"/>
                <w:b/>
                <w:noProof/>
              </w:rPr>
              <w:delText>Poverty, Migration, and Employment</w:delText>
            </w:r>
            <w:r w:rsidDel="001C2CCD">
              <w:rPr>
                <w:noProof/>
                <w:webHidden/>
              </w:rPr>
              <w:tab/>
              <w:delText>28</w:delText>
            </w:r>
          </w:del>
        </w:p>
        <w:p w14:paraId="5C575F8D" w14:textId="44E47EF6" w:rsidR="005D3A3A" w:rsidDel="001C2CCD" w:rsidRDefault="005D3A3A">
          <w:pPr>
            <w:pStyle w:val="TOC1"/>
            <w:tabs>
              <w:tab w:val="right" w:leader="dot" w:pos="9350"/>
            </w:tabs>
            <w:rPr>
              <w:del w:id="138" w:author="Bijesh Mishra" w:date="2025-01-22T23:14:00Z" w16du:dateUtc="2025-01-23T05:14:00Z"/>
              <w:rFonts w:asciiTheme="minorHAnsi" w:eastAsiaTheme="minorEastAsia" w:hAnsiTheme="minorHAnsi" w:cstheme="minorBidi"/>
              <w:noProof/>
              <w:kern w:val="2"/>
              <w:sz w:val="24"/>
              <w:szCs w:val="21"/>
              <w:lang w:val="en-US" w:bidi="ne-NP"/>
              <w14:ligatures w14:val="standardContextual"/>
            </w:rPr>
          </w:pPr>
          <w:del w:id="139" w:author="Bijesh Mishra" w:date="2025-01-22T23:14:00Z" w16du:dateUtc="2025-01-23T05:14:00Z">
            <w:r w:rsidRPr="00051458" w:rsidDel="001C2CCD">
              <w:rPr>
                <w:rStyle w:val="Hyperlink"/>
                <w:rFonts w:eastAsia="Calibri"/>
                <w:b/>
                <w:noProof/>
              </w:rPr>
              <w:delText>Public Finance, Governance, Federalism, &amp; SDGs</w:delText>
            </w:r>
            <w:r w:rsidDel="001C2CCD">
              <w:rPr>
                <w:noProof/>
                <w:webHidden/>
              </w:rPr>
              <w:tab/>
            </w:r>
            <w:r w:rsidR="00051458" w:rsidDel="001C2CCD">
              <w:rPr>
                <w:noProof/>
                <w:webHidden/>
              </w:rPr>
              <w:delText>30</w:delText>
            </w:r>
          </w:del>
        </w:p>
        <w:p w14:paraId="1EF9985D" w14:textId="2DA79372" w:rsidR="005D3A3A" w:rsidDel="001C2CCD" w:rsidRDefault="005D3A3A">
          <w:pPr>
            <w:pStyle w:val="TOC1"/>
            <w:tabs>
              <w:tab w:val="right" w:leader="dot" w:pos="9350"/>
            </w:tabs>
            <w:rPr>
              <w:del w:id="140" w:author="Bijesh Mishra" w:date="2025-01-22T23:14:00Z" w16du:dateUtc="2025-01-23T05:14:00Z"/>
              <w:rFonts w:asciiTheme="minorHAnsi" w:eastAsiaTheme="minorEastAsia" w:hAnsiTheme="minorHAnsi" w:cstheme="minorBidi"/>
              <w:noProof/>
              <w:kern w:val="2"/>
              <w:sz w:val="24"/>
              <w:szCs w:val="21"/>
              <w:lang w:val="en-US" w:bidi="ne-NP"/>
              <w14:ligatures w14:val="standardContextual"/>
            </w:rPr>
          </w:pPr>
          <w:del w:id="141" w:author="Bijesh Mishra" w:date="2025-01-22T23:14:00Z" w16du:dateUtc="2025-01-23T05:14:00Z">
            <w:r w:rsidRPr="00051458" w:rsidDel="001C2CCD">
              <w:rPr>
                <w:rStyle w:val="Hyperlink"/>
                <w:rFonts w:eastAsia="Calibri"/>
                <w:b/>
                <w:noProof/>
              </w:rPr>
              <w:delText>Natural Resources and Environmental Balance</w:delText>
            </w:r>
            <w:r w:rsidDel="001C2CCD">
              <w:rPr>
                <w:noProof/>
                <w:webHidden/>
              </w:rPr>
              <w:tab/>
            </w:r>
            <w:r w:rsidR="00051458" w:rsidDel="001C2CCD">
              <w:rPr>
                <w:noProof/>
                <w:webHidden/>
              </w:rPr>
              <w:delText>32</w:delText>
            </w:r>
          </w:del>
        </w:p>
        <w:p w14:paraId="5A50493B" w14:textId="36D585CF" w:rsidR="005D3A3A" w:rsidRDefault="005D3A3A">
          <w:pPr>
            <w:rPr>
              <w:ins w:id="142" w:author="Bijesh Mishra [2]" w:date="2025-01-22T22:53:00Z" w16du:dateUtc="2025-01-23T04:53:00Z"/>
            </w:rPr>
          </w:pPr>
          <w:ins w:id="143" w:author="Bijesh Mishra [2]" w:date="2025-01-22T22:53:00Z" w16du:dateUtc="2025-01-23T04:53:00Z">
            <w:r>
              <w:rPr>
                <w:b/>
                <w:bCs/>
                <w:noProof/>
              </w:rPr>
              <w:fldChar w:fldCharType="end"/>
            </w:r>
          </w:ins>
        </w:p>
        <w:customXmlInsRangeStart w:id="144" w:author="Bijesh Mishra [2]" w:date="2025-01-22T22:53:00Z"/>
      </w:sdtContent>
    </w:sdt>
    <w:customXmlInsRangeEnd w:id="144"/>
    <w:p w14:paraId="12C3BD0F" w14:textId="77777777" w:rsidR="003144B1" w:rsidRDefault="00F77DA6">
      <w:pPr>
        <w:pStyle w:val="Heading1"/>
        <w:spacing w:after="160" w:line="240" w:lineRule="auto"/>
        <w:jc w:val="center"/>
        <w:rPr>
          <w:ins w:id="145" w:author="Bijesh Mishra" w:date="2025-01-22T23:13:00Z" w16du:dateUtc="2025-01-23T05:13:00Z"/>
        </w:rPr>
      </w:pPr>
      <w:r>
        <w:br w:type="page"/>
      </w:r>
    </w:p>
    <w:p w14:paraId="60A61EE0" w14:textId="782DDEA8" w:rsidR="002C7F6E" w:rsidRDefault="00F77DA6">
      <w:pPr>
        <w:pStyle w:val="Heading1"/>
        <w:spacing w:after="160" w:line="240" w:lineRule="auto"/>
        <w:jc w:val="center"/>
        <w:rPr>
          <w:rFonts w:eastAsia="Calibri"/>
          <w:b/>
          <w:sz w:val="36"/>
          <w:szCs w:val="36"/>
        </w:rPr>
      </w:pPr>
      <w:bookmarkStart w:id="146" w:name="_Toc188480196"/>
      <w:r w:rsidRPr="009C3434">
        <w:rPr>
          <w:rFonts w:eastAsia="Calibri"/>
          <w:b/>
          <w:sz w:val="36"/>
          <w:szCs w:val="36"/>
        </w:rPr>
        <w:lastRenderedPageBreak/>
        <w:t>Introduction</w:t>
      </w:r>
      <w:bookmarkEnd w:id="146"/>
    </w:p>
    <w:p w14:paraId="18C262EC" w14:textId="77777777" w:rsidR="00ED75A7" w:rsidRPr="00ED75A7" w:rsidRDefault="00ED75A7" w:rsidP="00ED75A7"/>
    <w:p w14:paraId="57791910" w14:textId="51BEF349" w:rsidR="009C3434" w:rsidRPr="009C3434" w:rsidRDefault="009C3434" w:rsidP="00ED75A7">
      <w:pPr>
        <w:jc w:val="both"/>
        <w:rPr>
          <w:rFonts w:eastAsia="Calibri"/>
          <w:sz w:val="24"/>
          <w:szCs w:val="24"/>
        </w:rPr>
      </w:pPr>
      <w:r w:rsidRPr="009C3434">
        <w:rPr>
          <w:rFonts w:eastAsia="Calibri"/>
          <w:sz w:val="24"/>
          <w:szCs w:val="24"/>
        </w:rPr>
        <w:t xml:space="preserve">This report compiles the situational analysis and policy reform recommendations developed by six thematic teams of Nepali Academics of America (NACA) members. </w:t>
      </w:r>
      <w:r>
        <w:rPr>
          <w:rFonts w:eastAsia="Calibri"/>
          <w:sz w:val="24"/>
          <w:szCs w:val="24"/>
        </w:rPr>
        <w:t>This</w:t>
      </w:r>
      <w:r w:rsidRPr="009C3434">
        <w:rPr>
          <w:rFonts w:eastAsia="Calibri"/>
          <w:sz w:val="24"/>
          <w:szCs w:val="24"/>
        </w:rPr>
        <w:t xml:space="preserve"> report leverages the extensive expertise of NACA members on Nepal's pressing policy issues. It responds specifically to the call for inputs from the </w:t>
      </w:r>
      <w:ins w:id="147" w:author="Bijesh Mishra [2]" w:date="2025-01-23T09:50:00Z" w16du:dateUtc="2025-01-23T15:50:00Z">
        <w:r w:rsidR="00293CE1">
          <w:rPr>
            <w:rFonts w:eastAsia="Calibri"/>
            <w:sz w:val="24"/>
            <w:szCs w:val="24"/>
          </w:rPr>
          <w:t xml:space="preserve">Nepal Government </w:t>
        </w:r>
      </w:ins>
      <w:del w:id="148" w:author="Bijesh Mishra [2]" w:date="2025-01-23T09:50:00Z" w16du:dateUtc="2025-01-23T15:50:00Z">
        <w:r w:rsidRPr="009C3434" w:rsidDel="00293CE1">
          <w:rPr>
            <w:rFonts w:eastAsia="Calibri"/>
            <w:sz w:val="24"/>
            <w:szCs w:val="24"/>
          </w:rPr>
          <w:delText>High-Level Economic Reform Advisory Commission formed by the Cabinet</w:delText>
        </w:r>
      </w:del>
      <w:ins w:id="149" w:author="Bijesh Mishra [2]" w:date="2025-01-23T09:50:00Z" w16du:dateUtc="2025-01-23T15:50:00Z">
        <w:r w:rsidR="00293CE1">
          <w:rPr>
            <w:rFonts w:eastAsia="Calibri"/>
            <w:sz w:val="24"/>
            <w:szCs w:val="24"/>
          </w:rPr>
          <w:t>Cabinet's High-Level Economic Reform Advisory Commission</w:t>
        </w:r>
      </w:ins>
      <w:del w:id="150" w:author="Bijesh Mishra [2]" w:date="2025-01-22T22:33:00Z" w16du:dateUtc="2025-01-23T04:33:00Z">
        <w:r w:rsidRPr="009C3434" w:rsidDel="00B6046B">
          <w:rPr>
            <w:rFonts w:eastAsia="Calibri"/>
            <w:sz w:val="24"/>
            <w:szCs w:val="24"/>
          </w:rPr>
          <w:delText xml:space="preserve"> and aligns</w:delText>
        </w:r>
      </w:del>
      <w:ins w:id="151" w:author="Bijesh Mishra [2]" w:date="2025-01-22T22:33:00Z" w16du:dateUtc="2025-01-23T04:33:00Z">
        <w:r w:rsidR="00B6046B">
          <w:rPr>
            <w:rFonts w:eastAsia="Calibri"/>
            <w:sz w:val="24"/>
            <w:szCs w:val="24"/>
          </w:rPr>
          <w:t>. It aligns</w:t>
        </w:r>
      </w:ins>
      <w:r w:rsidRPr="009C3434">
        <w:rPr>
          <w:rFonts w:eastAsia="Calibri"/>
          <w:sz w:val="24"/>
          <w:szCs w:val="24"/>
        </w:rPr>
        <w:t xml:space="preserve"> with NACA's mission to enhance collaboration among academics and scholars affiliated with higher education and research institutions in the United States and globally.</w:t>
      </w:r>
    </w:p>
    <w:p w14:paraId="5BC362BD" w14:textId="77777777" w:rsidR="009C3434" w:rsidRPr="009C3434" w:rsidRDefault="009C3434" w:rsidP="00ED75A7">
      <w:pPr>
        <w:jc w:val="both"/>
        <w:rPr>
          <w:rFonts w:eastAsia="Calibri"/>
          <w:sz w:val="24"/>
          <w:szCs w:val="24"/>
        </w:rPr>
      </w:pPr>
    </w:p>
    <w:p w14:paraId="3FED026F" w14:textId="526E43F4" w:rsidR="00ED75A7" w:rsidRDefault="009C3434" w:rsidP="00ED75A7">
      <w:pPr>
        <w:jc w:val="both"/>
        <w:rPr>
          <w:rFonts w:eastAsia="Calibri"/>
          <w:sz w:val="24"/>
          <w:szCs w:val="24"/>
        </w:rPr>
      </w:pPr>
      <w:r w:rsidRPr="009C3434">
        <w:rPr>
          <w:rFonts w:eastAsia="Calibri"/>
          <w:sz w:val="24"/>
          <w:szCs w:val="24"/>
        </w:rPr>
        <w:t xml:space="preserve">Rather than offering a comprehensive analysis or detailed policy blueprint, the report provides a synthesis of situational contexts and general policy recommendations in thematic areas where NACA members have direct expertise. Each team </w:t>
      </w:r>
      <w:del w:id="152" w:author="Bijesh Mishra [2]" w:date="2025-01-23T09:50:00Z" w16du:dateUtc="2025-01-23T15:50:00Z">
        <w:r w:rsidRPr="009C3434" w:rsidDel="00986F37">
          <w:rPr>
            <w:rFonts w:eastAsia="Calibri"/>
            <w:sz w:val="24"/>
            <w:szCs w:val="24"/>
          </w:rPr>
          <w:delText>engaged in independent deliberation</w:delText>
        </w:r>
      </w:del>
      <w:ins w:id="153" w:author="Bijesh Mishra [2]" w:date="2025-01-23T09:50:00Z" w16du:dateUtc="2025-01-23T15:50:00Z">
        <w:r w:rsidR="00986F37">
          <w:rPr>
            <w:rFonts w:eastAsia="Calibri"/>
            <w:sz w:val="24"/>
            <w:szCs w:val="24"/>
          </w:rPr>
          <w:t>deliberated independently</w:t>
        </w:r>
      </w:ins>
      <w:r w:rsidRPr="009C3434">
        <w:rPr>
          <w:rFonts w:eastAsia="Calibri"/>
          <w:sz w:val="24"/>
          <w:szCs w:val="24"/>
        </w:rPr>
        <w:t xml:space="preserve">, integrating innovative ideas and international best practices to propose actionable, forward-thinking reforms for Nepal. While there may be variations in coverage and format across thematic contributions, the leadership team—Drs. Gyan </w:t>
      </w:r>
      <w:proofErr w:type="spellStart"/>
      <w:r w:rsidRPr="009C3434">
        <w:rPr>
          <w:rFonts w:eastAsia="Calibri"/>
          <w:sz w:val="24"/>
          <w:szCs w:val="24"/>
        </w:rPr>
        <w:t>Nyaupane</w:t>
      </w:r>
      <w:proofErr w:type="spellEnd"/>
      <w:r w:rsidRPr="009C3434">
        <w:rPr>
          <w:rFonts w:eastAsia="Calibri"/>
          <w:sz w:val="24"/>
          <w:szCs w:val="24"/>
        </w:rPr>
        <w:t xml:space="preserve"> and Udaya Wagle—chose not to modify individual reports to preserve the authenticity of inputs for the Commission.</w:t>
      </w:r>
      <w:r w:rsidR="00ED75A7">
        <w:rPr>
          <w:rFonts w:eastAsia="Calibri"/>
          <w:sz w:val="24"/>
          <w:szCs w:val="24"/>
        </w:rPr>
        <w:t xml:space="preserve"> </w:t>
      </w:r>
      <w:r w:rsidRPr="009C3434">
        <w:rPr>
          <w:rFonts w:eastAsia="Calibri"/>
          <w:sz w:val="24"/>
          <w:szCs w:val="24"/>
        </w:rPr>
        <w:t xml:space="preserve">Some teams have also included additional resources for the Commission's review. </w:t>
      </w:r>
    </w:p>
    <w:p w14:paraId="7ED5DA05" w14:textId="77777777" w:rsidR="00ED75A7" w:rsidRDefault="00ED75A7" w:rsidP="00ED75A7">
      <w:pPr>
        <w:jc w:val="both"/>
        <w:rPr>
          <w:rFonts w:eastAsia="Calibri"/>
          <w:sz w:val="24"/>
          <w:szCs w:val="24"/>
        </w:rPr>
      </w:pPr>
    </w:p>
    <w:p w14:paraId="741E403F" w14:textId="77777777" w:rsidR="003144B1" w:rsidRDefault="009C3434" w:rsidP="00ED75A7">
      <w:pPr>
        <w:jc w:val="both"/>
        <w:rPr>
          <w:ins w:id="154" w:author="Bijesh Mishra" w:date="2025-01-22T23:13:00Z" w16du:dateUtc="2025-01-23T05:13:00Z"/>
          <w:rFonts w:eastAsia="Calibri"/>
          <w:sz w:val="24"/>
          <w:szCs w:val="24"/>
        </w:rPr>
      </w:pPr>
      <w:r w:rsidRPr="009C3434">
        <w:rPr>
          <w:rFonts w:eastAsia="Calibri"/>
          <w:sz w:val="24"/>
          <w:szCs w:val="24"/>
        </w:rPr>
        <w:t xml:space="preserve">NACA appreciates the opportunity to contribute to these critical discussions and welcomes the Commission to utilize this report's insights across the six thematic areas. We </w:t>
      </w:r>
      <w:del w:id="155" w:author="Bijesh Mishra [2]" w:date="2025-01-22T22:33:00Z" w16du:dateUtc="2025-01-23T04:33:00Z">
        <w:r w:rsidRPr="009C3434" w:rsidDel="00E07125">
          <w:rPr>
            <w:rFonts w:eastAsia="Calibri"/>
            <w:sz w:val="24"/>
            <w:szCs w:val="24"/>
          </w:rPr>
          <w:delText>are available to</w:delText>
        </w:r>
      </w:del>
      <w:ins w:id="156" w:author="Bijesh Mishra [2]" w:date="2025-01-22T22:33:00Z" w16du:dateUtc="2025-01-23T04:33:00Z">
        <w:r w:rsidR="00E07125">
          <w:rPr>
            <w:rFonts w:eastAsia="Calibri"/>
            <w:sz w:val="24"/>
            <w:szCs w:val="24"/>
          </w:rPr>
          <w:t>can</w:t>
        </w:r>
      </w:ins>
      <w:r w:rsidRPr="009C3434">
        <w:rPr>
          <w:rFonts w:eastAsia="Calibri"/>
          <w:sz w:val="24"/>
          <w:szCs w:val="24"/>
        </w:rPr>
        <w:t xml:space="preserve"> address any questions or collaborate further with the High Commission for Economic Development and implementing agencies to advance these recommendations.</w:t>
      </w:r>
    </w:p>
    <w:p w14:paraId="4882EB29" w14:textId="7D8BB7FC" w:rsidR="002C7F6E" w:rsidRPr="00ED75A7" w:rsidRDefault="00F77DA6" w:rsidP="00ED75A7">
      <w:pPr>
        <w:jc w:val="both"/>
        <w:rPr>
          <w:rFonts w:eastAsia="Calibri"/>
          <w:sz w:val="24"/>
          <w:szCs w:val="24"/>
        </w:rPr>
      </w:pPr>
      <w:r>
        <w:br w:type="page"/>
      </w:r>
    </w:p>
    <w:p w14:paraId="61844DD9" w14:textId="77777777" w:rsidR="002C7F6E" w:rsidRPr="006065AA" w:rsidRDefault="00F77DA6">
      <w:pPr>
        <w:pStyle w:val="Heading1"/>
        <w:spacing w:after="160" w:line="240" w:lineRule="auto"/>
        <w:jc w:val="center"/>
        <w:rPr>
          <w:rFonts w:eastAsia="Calibri"/>
          <w:b/>
          <w:sz w:val="36"/>
          <w:szCs w:val="36"/>
        </w:rPr>
      </w:pPr>
      <w:del w:id="157" w:author="Bijesh Mishra [2]" w:date="2025-01-22T22:27:00Z" w16du:dateUtc="2025-01-23T04:27:00Z">
        <w:r w:rsidRPr="006065AA" w:rsidDel="003D0D27">
          <w:rPr>
            <w:rFonts w:eastAsia="Calibri"/>
            <w:b/>
            <w:sz w:val="36"/>
            <w:szCs w:val="36"/>
          </w:rPr>
          <w:lastRenderedPageBreak/>
          <w:delText xml:space="preserve">Theme 1: </w:delText>
        </w:r>
      </w:del>
      <w:bookmarkStart w:id="158" w:name="_Toc188480197"/>
      <w:r w:rsidRPr="006065AA">
        <w:rPr>
          <w:rFonts w:eastAsia="Calibri"/>
          <w:b/>
          <w:sz w:val="36"/>
          <w:szCs w:val="36"/>
        </w:rPr>
        <w:t>Primary Production Sectors and Investment</w:t>
      </w:r>
      <w:bookmarkEnd w:id="158"/>
    </w:p>
    <w:p w14:paraId="2BAB6263" w14:textId="77777777" w:rsidR="002C7F6E" w:rsidRPr="006065AA" w:rsidRDefault="00F77DA6" w:rsidP="006065AA">
      <w:pPr>
        <w:pStyle w:val="Heading2"/>
        <w:spacing w:line="240" w:lineRule="auto"/>
        <w:jc w:val="both"/>
        <w:rPr>
          <w:rFonts w:eastAsia="Calibri"/>
          <w:b/>
          <w:sz w:val="24"/>
          <w:szCs w:val="24"/>
        </w:rPr>
      </w:pPr>
      <w:bookmarkStart w:id="159" w:name="_i0nc6k6gyowx" w:colFirst="0" w:colLast="0"/>
      <w:bookmarkStart w:id="160" w:name="_Toc188480198"/>
      <w:bookmarkEnd w:id="159"/>
      <w:r w:rsidRPr="006065AA">
        <w:rPr>
          <w:rFonts w:eastAsia="Calibri"/>
          <w:b/>
          <w:sz w:val="24"/>
          <w:szCs w:val="24"/>
        </w:rPr>
        <w:t>A. Tourism</w:t>
      </w:r>
      <w:bookmarkEnd w:id="160"/>
      <w:r w:rsidRPr="006065AA">
        <w:rPr>
          <w:rFonts w:eastAsia="Calibri"/>
          <w:b/>
          <w:sz w:val="24"/>
          <w:szCs w:val="24"/>
        </w:rPr>
        <w:t xml:space="preserve"> </w:t>
      </w:r>
    </w:p>
    <w:p w14:paraId="68EA40A9" w14:textId="77777777" w:rsidR="002C7F6E" w:rsidRPr="000C72D5" w:rsidRDefault="00F77DA6" w:rsidP="003C58F6">
      <w:pPr>
        <w:numPr>
          <w:ilvl w:val="0"/>
          <w:numId w:val="27"/>
        </w:numPr>
        <w:spacing w:line="240" w:lineRule="auto"/>
        <w:jc w:val="both"/>
        <w:rPr>
          <w:rFonts w:eastAsia="Calibri"/>
          <w:b/>
          <w:bCs/>
          <w:sz w:val="24"/>
          <w:szCs w:val="24"/>
        </w:rPr>
      </w:pPr>
      <w:r w:rsidRPr="000C72D5">
        <w:rPr>
          <w:rFonts w:eastAsia="Calibri"/>
          <w:b/>
          <w:bCs/>
          <w:sz w:val="24"/>
          <w:szCs w:val="24"/>
          <w:u w:val="single"/>
        </w:rPr>
        <w:t xml:space="preserve">Situation Analysis  </w:t>
      </w:r>
    </w:p>
    <w:p w14:paraId="78E0FD44" w14:textId="77777777" w:rsidR="000C72D5" w:rsidRPr="000C72D5" w:rsidRDefault="000C72D5" w:rsidP="000C72D5">
      <w:pPr>
        <w:spacing w:line="240" w:lineRule="auto"/>
        <w:ind w:left="720"/>
        <w:jc w:val="both"/>
        <w:rPr>
          <w:rFonts w:eastAsia="Calibri"/>
          <w:b/>
          <w:bCs/>
          <w:sz w:val="24"/>
          <w:szCs w:val="24"/>
        </w:rPr>
      </w:pPr>
    </w:p>
    <w:p w14:paraId="7DBF8548" w14:textId="51667902" w:rsidR="002C7F6E" w:rsidRDefault="00F77DA6" w:rsidP="006065AA">
      <w:pPr>
        <w:spacing w:line="240" w:lineRule="auto"/>
        <w:jc w:val="both"/>
        <w:rPr>
          <w:ins w:id="161" w:author="Bijesh Mishra [2]" w:date="2025-01-22T22:54:00Z" w16du:dateUtc="2025-01-23T04:54:00Z"/>
          <w:rFonts w:eastAsia="Calibri"/>
          <w:sz w:val="24"/>
          <w:szCs w:val="24"/>
        </w:rPr>
      </w:pPr>
      <w:r w:rsidRPr="006065AA">
        <w:rPr>
          <w:rFonts w:eastAsia="Calibri"/>
          <w:sz w:val="24"/>
          <w:szCs w:val="24"/>
        </w:rPr>
        <w:t xml:space="preserve">Tourism is vital to the national economy as it generates over 1,220,000 jobs (15.2% of total jobs), including employment by hotels, travel agents, airlines, restaurants, leisure, and guides. Tourism contributes about 327.3 </w:t>
      </w:r>
      <w:r w:rsidR="00CA273B" w:rsidRPr="006065AA">
        <w:rPr>
          <w:rFonts w:eastAsia="Calibri"/>
          <w:sz w:val="24"/>
          <w:szCs w:val="24"/>
        </w:rPr>
        <w:t>billion</w:t>
      </w:r>
      <w:r w:rsidRPr="006065AA">
        <w:rPr>
          <w:rFonts w:eastAsia="Calibri"/>
          <w:sz w:val="24"/>
          <w:szCs w:val="24"/>
        </w:rPr>
        <w:t xml:space="preserve"> NRs (6.1% of GDP) </w:t>
      </w:r>
      <w:del w:id="162" w:author="Bijesh Mishra [2]" w:date="2025-01-23T09:51:00Z" w16du:dateUtc="2025-01-23T15:51:00Z">
        <w:r w:rsidRPr="006065AA" w:rsidDel="00D64B7D">
          <w:rPr>
            <w:rFonts w:eastAsia="Calibri"/>
            <w:sz w:val="24"/>
            <w:szCs w:val="24"/>
          </w:rPr>
          <w:delText xml:space="preserve">in </w:delText>
        </w:r>
      </w:del>
      <w:ins w:id="163" w:author="Bijesh Mishra [2]" w:date="2025-01-23T09:51:00Z" w16du:dateUtc="2025-01-23T15:51:00Z">
        <w:r w:rsidR="00D64B7D">
          <w:rPr>
            <w:rFonts w:eastAsia="Calibri"/>
            <w:sz w:val="24"/>
            <w:szCs w:val="24"/>
          </w:rPr>
          <w:t>to</w:t>
        </w:r>
        <w:r w:rsidR="00D64B7D" w:rsidRPr="006065AA">
          <w:rPr>
            <w:rFonts w:eastAsia="Calibri"/>
            <w:sz w:val="24"/>
            <w:szCs w:val="24"/>
          </w:rPr>
          <w:t xml:space="preserve"> </w:t>
        </w:r>
      </w:ins>
      <w:r w:rsidRPr="006065AA">
        <w:rPr>
          <w:rFonts w:eastAsia="Calibri"/>
          <w:sz w:val="24"/>
          <w:szCs w:val="24"/>
        </w:rPr>
        <w:t xml:space="preserve">the economy. With world-class natural and cultural heritage attractions, including four UNESCO World Heritage Sites, Nepal holds immense potential for tourism growth. However, Nepal’s tourism performance is below the global and regional average. Further, tourism is primarily seasonal and concentrated in a few areas, including Kathmandu, Pokhara, Chitwan, Lumbini, and Sagarmatha.  The primary challenges of tourism arise from a lack of infrastructure and limited product diversification. Although the nation wants to increase the number of visitors, there is a lack of capacity for tourism infrastructure, including aviation, road networks, accommodations, and other tourism services. </w:t>
      </w:r>
    </w:p>
    <w:p w14:paraId="3C782426" w14:textId="77777777" w:rsidR="00B85F7D" w:rsidRPr="006065AA" w:rsidRDefault="00B85F7D" w:rsidP="006065AA">
      <w:pPr>
        <w:spacing w:line="240" w:lineRule="auto"/>
        <w:jc w:val="both"/>
        <w:rPr>
          <w:rFonts w:eastAsia="Calibri"/>
          <w:sz w:val="24"/>
          <w:szCs w:val="24"/>
        </w:rPr>
      </w:pPr>
    </w:p>
    <w:p w14:paraId="37691EF5" w14:textId="77777777" w:rsidR="002C7F6E" w:rsidRPr="00827108" w:rsidRDefault="00F77DA6">
      <w:pPr>
        <w:numPr>
          <w:ilvl w:val="0"/>
          <w:numId w:val="27"/>
        </w:numPr>
        <w:spacing w:line="240" w:lineRule="auto"/>
        <w:jc w:val="both"/>
        <w:rPr>
          <w:rFonts w:eastAsia="Calibri"/>
          <w:b/>
          <w:bCs/>
          <w:sz w:val="24"/>
          <w:szCs w:val="24"/>
        </w:rPr>
        <w:pPrChange w:id="164" w:author="Bijesh Mishra [2]" w:date="2025-01-22T22:54:00Z" w16du:dateUtc="2025-01-23T04:54:00Z">
          <w:pPr>
            <w:pStyle w:val="Heading2"/>
            <w:numPr>
              <w:numId w:val="27"/>
            </w:numPr>
            <w:spacing w:line="240" w:lineRule="auto"/>
            <w:ind w:left="720" w:hanging="360"/>
            <w:jc w:val="both"/>
          </w:pPr>
        </w:pPrChange>
      </w:pPr>
      <w:bookmarkStart w:id="165" w:name="_aumvcuxvrqje" w:colFirst="0" w:colLast="0"/>
      <w:bookmarkEnd w:id="165"/>
      <w:r w:rsidRPr="00827108">
        <w:rPr>
          <w:rFonts w:eastAsia="Calibri"/>
          <w:b/>
          <w:bCs/>
          <w:sz w:val="24"/>
          <w:szCs w:val="24"/>
          <w:u w:val="single"/>
        </w:rPr>
        <w:t xml:space="preserve">Options available to resolve the issues </w:t>
      </w:r>
    </w:p>
    <w:p w14:paraId="56D563F6" w14:textId="77777777" w:rsidR="002C7F6E" w:rsidRPr="006065AA" w:rsidRDefault="00F77DA6" w:rsidP="006065AA">
      <w:pPr>
        <w:numPr>
          <w:ilvl w:val="0"/>
          <w:numId w:val="2"/>
        </w:numPr>
        <w:spacing w:line="240" w:lineRule="auto"/>
        <w:jc w:val="both"/>
        <w:rPr>
          <w:rFonts w:eastAsia="Calibri"/>
          <w:sz w:val="24"/>
          <w:szCs w:val="24"/>
        </w:rPr>
      </w:pPr>
      <w:r w:rsidRPr="006065AA">
        <w:rPr>
          <w:rFonts w:eastAsia="Calibri"/>
          <w:sz w:val="24"/>
          <w:szCs w:val="24"/>
        </w:rPr>
        <w:t xml:space="preserve">Investment in sustainable tourism infrastructure development </w:t>
      </w:r>
    </w:p>
    <w:p w14:paraId="5368AEBB" w14:textId="77777777" w:rsidR="002C7F6E" w:rsidRPr="006065AA" w:rsidRDefault="00F77DA6" w:rsidP="006065AA">
      <w:pPr>
        <w:numPr>
          <w:ilvl w:val="1"/>
          <w:numId w:val="2"/>
        </w:numPr>
        <w:spacing w:line="240" w:lineRule="auto"/>
        <w:jc w:val="both"/>
        <w:rPr>
          <w:rFonts w:eastAsia="Calibri"/>
          <w:sz w:val="24"/>
          <w:szCs w:val="24"/>
        </w:rPr>
      </w:pPr>
      <w:r w:rsidRPr="006065AA">
        <w:rPr>
          <w:rFonts w:eastAsia="Calibri"/>
          <w:sz w:val="24"/>
          <w:szCs w:val="24"/>
        </w:rPr>
        <w:t xml:space="preserve">Reimagination of the aviation sector </w:t>
      </w:r>
    </w:p>
    <w:p w14:paraId="72041805" w14:textId="77777777" w:rsidR="002C7F6E" w:rsidRPr="006065AA" w:rsidRDefault="00F77DA6" w:rsidP="006065AA">
      <w:pPr>
        <w:numPr>
          <w:ilvl w:val="1"/>
          <w:numId w:val="2"/>
        </w:numPr>
        <w:spacing w:line="240" w:lineRule="auto"/>
        <w:jc w:val="both"/>
        <w:rPr>
          <w:rFonts w:eastAsia="Calibri"/>
          <w:sz w:val="24"/>
          <w:szCs w:val="24"/>
        </w:rPr>
      </w:pPr>
      <w:r w:rsidRPr="006065AA">
        <w:rPr>
          <w:rFonts w:eastAsia="Calibri"/>
          <w:sz w:val="24"/>
          <w:szCs w:val="24"/>
        </w:rPr>
        <w:t>Increase quality accommodation capacity</w:t>
      </w:r>
    </w:p>
    <w:p w14:paraId="221A5AB9" w14:textId="7600E0B7" w:rsidR="002C7F6E" w:rsidRPr="006065AA" w:rsidRDefault="00F77DA6" w:rsidP="006065AA">
      <w:pPr>
        <w:numPr>
          <w:ilvl w:val="1"/>
          <w:numId w:val="2"/>
        </w:numPr>
        <w:spacing w:line="240" w:lineRule="auto"/>
        <w:jc w:val="both"/>
        <w:rPr>
          <w:rFonts w:eastAsia="Calibri"/>
          <w:sz w:val="24"/>
          <w:szCs w:val="24"/>
        </w:rPr>
      </w:pPr>
      <w:r w:rsidRPr="006065AA">
        <w:rPr>
          <w:rFonts w:eastAsia="Calibri"/>
          <w:sz w:val="24"/>
          <w:szCs w:val="24"/>
        </w:rPr>
        <w:t xml:space="preserve">Promote public-private </w:t>
      </w:r>
      <w:r w:rsidR="00CA273B" w:rsidRPr="006065AA">
        <w:rPr>
          <w:rFonts w:eastAsia="Calibri"/>
          <w:sz w:val="24"/>
          <w:szCs w:val="24"/>
        </w:rPr>
        <w:t>partnerships in</w:t>
      </w:r>
      <w:r w:rsidRPr="006065AA">
        <w:rPr>
          <w:rFonts w:eastAsia="Calibri"/>
          <w:sz w:val="24"/>
          <w:szCs w:val="24"/>
        </w:rPr>
        <w:t xml:space="preserve"> new destinations </w:t>
      </w:r>
    </w:p>
    <w:p w14:paraId="68173C0D" w14:textId="050FB14D" w:rsidR="002C7F6E" w:rsidRPr="006065AA" w:rsidRDefault="00F77DA6" w:rsidP="006065AA">
      <w:pPr>
        <w:numPr>
          <w:ilvl w:val="1"/>
          <w:numId w:val="2"/>
        </w:numPr>
        <w:spacing w:line="240" w:lineRule="auto"/>
        <w:jc w:val="both"/>
        <w:rPr>
          <w:rFonts w:eastAsia="Calibri"/>
          <w:sz w:val="24"/>
          <w:szCs w:val="24"/>
        </w:rPr>
      </w:pPr>
      <w:r w:rsidRPr="006065AA">
        <w:rPr>
          <w:rFonts w:eastAsia="Calibri"/>
          <w:sz w:val="24"/>
          <w:szCs w:val="24"/>
        </w:rPr>
        <w:t xml:space="preserve">Encourage diaspora investment in tourism </w:t>
      </w:r>
      <w:r w:rsidR="00CA273B">
        <w:rPr>
          <w:rFonts w:eastAsia="Calibri"/>
          <w:sz w:val="24"/>
          <w:szCs w:val="24"/>
        </w:rPr>
        <w:t>(Theme#2)</w:t>
      </w:r>
    </w:p>
    <w:p w14:paraId="5E67BE8C" w14:textId="77777777" w:rsidR="002C7F6E" w:rsidRDefault="00F77DA6" w:rsidP="006065AA">
      <w:pPr>
        <w:numPr>
          <w:ilvl w:val="1"/>
          <w:numId w:val="2"/>
        </w:numPr>
        <w:spacing w:line="240" w:lineRule="auto"/>
        <w:jc w:val="both"/>
        <w:rPr>
          <w:rFonts w:eastAsia="Calibri"/>
          <w:sz w:val="24"/>
          <w:szCs w:val="24"/>
        </w:rPr>
      </w:pPr>
      <w:r w:rsidRPr="006065AA">
        <w:rPr>
          <w:rFonts w:eastAsia="Calibri"/>
          <w:sz w:val="24"/>
          <w:szCs w:val="24"/>
        </w:rPr>
        <w:t>Increase access and connectivity</w:t>
      </w:r>
    </w:p>
    <w:p w14:paraId="2D01F98C" w14:textId="77777777" w:rsidR="002309D7" w:rsidRPr="006065AA" w:rsidRDefault="002309D7" w:rsidP="002309D7">
      <w:pPr>
        <w:spacing w:line="240" w:lineRule="auto"/>
        <w:ind w:left="2160"/>
        <w:jc w:val="both"/>
        <w:rPr>
          <w:rFonts w:eastAsia="Calibri"/>
          <w:sz w:val="24"/>
          <w:szCs w:val="24"/>
        </w:rPr>
      </w:pPr>
    </w:p>
    <w:p w14:paraId="4D05FC6A" w14:textId="77777777" w:rsidR="002C7F6E" w:rsidRPr="006065AA" w:rsidRDefault="00F77DA6" w:rsidP="006065AA">
      <w:pPr>
        <w:numPr>
          <w:ilvl w:val="0"/>
          <w:numId w:val="6"/>
        </w:numPr>
        <w:spacing w:line="240" w:lineRule="auto"/>
        <w:jc w:val="both"/>
        <w:rPr>
          <w:rFonts w:eastAsia="Calibri"/>
          <w:sz w:val="24"/>
          <w:szCs w:val="24"/>
        </w:rPr>
      </w:pPr>
      <w:r w:rsidRPr="006065AA">
        <w:rPr>
          <w:rFonts w:eastAsia="Calibri"/>
          <w:sz w:val="24"/>
          <w:szCs w:val="24"/>
        </w:rPr>
        <w:t>Product and market diversification</w:t>
      </w:r>
    </w:p>
    <w:p w14:paraId="79B15C80" w14:textId="77777777" w:rsidR="002C7F6E" w:rsidRPr="006065AA" w:rsidRDefault="00F77DA6" w:rsidP="006065AA">
      <w:pPr>
        <w:numPr>
          <w:ilvl w:val="1"/>
          <w:numId w:val="6"/>
        </w:numPr>
        <w:spacing w:line="240" w:lineRule="auto"/>
        <w:jc w:val="both"/>
        <w:rPr>
          <w:rFonts w:eastAsia="Calibri"/>
          <w:sz w:val="24"/>
          <w:szCs w:val="24"/>
        </w:rPr>
      </w:pPr>
      <w:r w:rsidRPr="006065AA">
        <w:rPr>
          <w:rFonts w:eastAsia="Calibri"/>
          <w:sz w:val="24"/>
          <w:szCs w:val="24"/>
        </w:rPr>
        <w:t>Promote diaspora visiting friends and relative (VFR) market (diaspora tourism needs are unique)</w:t>
      </w:r>
    </w:p>
    <w:p w14:paraId="24368D38" w14:textId="77777777" w:rsidR="002C7F6E" w:rsidRPr="006065AA" w:rsidRDefault="00F77DA6" w:rsidP="006065AA">
      <w:pPr>
        <w:numPr>
          <w:ilvl w:val="1"/>
          <w:numId w:val="6"/>
        </w:numPr>
        <w:spacing w:line="240" w:lineRule="auto"/>
        <w:jc w:val="both"/>
        <w:rPr>
          <w:rFonts w:eastAsia="Calibri"/>
          <w:sz w:val="24"/>
          <w:szCs w:val="24"/>
        </w:rPr>
      </w:pPr>
      <w:r w:rsidRPr="006065AA">
        <w:rPr>
          <w:rFonts w:eastAsia="Calibri"/>
          <w:sz w:val="24"/>
          <w:szCs w:val="24"/>
        </w:rPr>
        <w:t xml:space="preserve">Minimize seasonality by offering season-insensitive tourism products </w:t>
      </w:r>
    </w:p>
    <w:p w14:paraId="5BD4546A" w14:textId="7E8218E0" w:rsidR="002C7F6E" w:rsidRPr="006065AA" w:rsidRDefault="00F77DA6" w:rsidP="006065AA">
      <w:pPr>
        <w:numPr>
          <w:ilvl w:val="1"/>
          <w:numId w:val="6"/>
        </w:numPr>
        <w:spacing w:line="240" w:lineRule="auto"/>
        <w:jc w:val="both"/>
        <w:rPr>
          <w:rFonts w:eastAsia="Calibri"/>
          <w:sz w:val="24"/>
          <w:szCs w:val="24"/>
        </w:rPr>
      </w:pPr>
      <w:r w:rsidRPr="006065AA">
        <w:rPr>
          <w:rFonts w:eastAsia="Calibri"/>
          <w:sz w:val="24"/>
          <w:szCs w:val="24"/>
        </w:rPr>
        <w:t xml:space="preserve">Disperse tourism to provinces 1, 2, </w:t>
      </w:r>
      <w:r w:rsidR="00CA273B">
        <w:rPr>
          <w:rFonts w:eastAsia="Calibri"/>
          <w:sz w:val="24"/>
          <w:szCs w:val="24"/>
        </w:rPr>
        <w:t>6</w:t>
      </w:r>
      <w:r w:rsidRPr="006065AA">
        <w:rPr>
          <w:rFonts w:eastAsia="Calibri"/>
          <w:sz w:val="24"/>
          <w:szCs w:val="24"/>
        </w:rPr>
        <w:t xml:space="preserve"> and </w:t>
      </w:r>
      <w:r w:rsidR="00CA273B">
        <w:rPr>
          <w:rFonts w:eastAsia="Calibri"/>
          <w:sz w:val="24"/>
          <w:szCs w:val="24"/>
        </w:rPr>
        <w:t>7</w:t>
      </w:r>
      <w:r w:rsidRPr="006065AA">
        <w:rPr>
          <w:rFonts w:eastAsia="Calibri"/>
          <w:sz w:val="24"/>
          <w:szCs w:val="24"/>
        </w:rPr>
        <w:t xml:space="preserve">. </w:t>
      </w:r>
    </w:p>
    <w:p w14:paraId="7BB753C0" w14:textId="77777777" w:rsidR="002C7F6E" w:rsidRPr="006065AA" w:rsidRDefault="00F77DA6" w:rsidP="006065AA">
      <w:pPr>
        <w:numPr>
          <w:ilvl w:val="1"/>
          <w:numId w:val="6"/>
        </w:numPr>
        <w:spacing w:line="240" w:lineRule="auto"/>
        <w:jc w:val="both"/>
        <w:rPr>
          <w:rFonts w:eastAsia="Calibri"/>
          <w:sz w:val="24"/>
          <w:szCs w:val="24"/>
        </w:rPr>
      </w:pPr>
      <w:r w:rsidRPr="006065AA">
        <w:rPr>
          <w:rFonts w:eastAsia="Calibri"/>
          <w:sz w:val="24"/>
          <w:szCs w:val="24"/>
        </w:rPr>
        <w:t>Capitalize changing post-Covid tourism market (more tourists from India and Bangladesh)</w:t>
      </w:r>
    </w:p>
    <w:p w14:paraId="4314E682" w14:textId="77777777" w:rsidR="002C7F6E" w:rsidRPr="006065AA" w:rsidRDefault="00F77DA6" w:rsidP="006065AA">
      <w:pPr>
        <w:numPr>
          <w:ilvl w:val="1"/>
          <w:numId w:val="6"/>
        </w:numPr>
        <w:spacing w:line="240" w:lineRule="auto"/>
        <w:jc w:val="both"/>
        <w:rPr>
          <w:rFonts w:eastAsia="Calibri"/>
          <w:sz w:val="24"/>
          <w:szCs w:val="24"/>
        </w:rPr>
      </w:pPr>
      <w:r w:rsidRPr="006065AA">
        <w:rPr>
          <w:rFonts w:eastAsia="Calibri"/>
          <w:sz w:val="24"/>
          <w:szCs w:val="24"/>
        </w:rPr>
        <w:t>Maintain high-value niche tourism unique to the Himalayan region.</w:t>
      </w:r>
    </w:p>
    <w:p w14:paraId="13DBE983" w14:textId="77777777" w:rsidR="002C7F6E" w:rsidRPr="006065AA" w:rsidRDefault="002C7F6E" w:rsidP="006065AA">
      <w:pPr>
        <w:spacing w:line="240" w:lineRule="auto"/>
        <w:ind w:left="2160"/>
        <w:jc w:val="both"/>
        <w:rPr>
          <w:rFonts w:eastAsia="Calibri"/>
          <w:sz w:val="24"/>
          <w:szCs w:val="24"/>
        </w:rPr>
      </w:pPr>
    </w:p>
    <w:p w14:paraId="769A09B9" w14:textId="77777777" w:rsidR="002C7F6E" w:rsidRPr="00827108" w:rsidRDefault="00F77DA6" w:rsidP="003C58F6">
      <w:pPr>
        <w:numPr>
          <w:ilvl w:val="0"/>
          <w:numId w:val="27"/>
        </w:numPr>
        <w:spacing w:line="240" w:lineRule="auto"/>
        <w:jc w:val="both"/>
        <w:rPr>
          <w:rFonts w:eastAsia="Calibri"/>
          <w:b/>
          <w:bCs/>
          <w:sz w:val="24"/>
          <w:szCs w:val="24"/>
        </w:rPr>
      </w:pPr>
      <w:r w:rsidRPr="00827108">
        <w:rPr>
          <w:rFonts w:eastAsia="Calibri"/>
          <w:b/>
          <w:bCs/>
          <w:sz w:val="24"/>
          <w:szCs w:val="24"/>
          <w:u w:val="single"/>
        </w:rPr>
        <w:t xml:space="preserve">High-Level Recommendations for Reform </w:t>
      </w:r>
    </w:p>
    <w:p w14:paraId="4D6DEC27" w14:textId="77777777" w:rsidR="00827108" w:rsidRPr="00827108" w:rsidRDefault="00827108" w:rsidP="00827108">
      <w:pPr>
        <w:spacing w:line="240" w:lineRule="auto"/>
        <w:ind w:left="720"/>
        <w:jc w:val="both"/>
        <w:rPr>
          <w:rFonts w:eastAsia="Calibri"/>
          <w:b/>
          <w:bCs/>
          <w:sz w:val="24"/>
          <w:szCs w:val="24"/>
        </w:rPr>
      </w:pPr>
    </w:p>
    <w:p w14:paraId="0E73F4D2" w14:textId="32FB8925" w:rsidR="002C7F6E" w:rsidRPr="00827108" w:rsidRDefault="00F77DA6" w:rsidP="003C58F6">
      <w:pPr>
        <w:numPr>
          <w:ilvl w:val="0"/>
          <w:numId w:val="24"/>
        </w:numPr>
        <w:spacing w:line="240" w:lineRule="auto"/>
        <w:jc w:val="both"/>
        <w:rPr>
          <w:rFonts w:eastAsia="Calibri"/>
          <w:b/>
          <w:bCs/>
          <w:sz w:val="24"/>
          <w:szCs w:val="24"/>
        </w:rPr>
      </w:pPr>
      <w:r w:rsidRPr="00827108">
        <w:rPr>
          <w:rFonts w:eastAsia="Calibri"/>
          <w:b/>
          <w:bCs/>
          <w:sz w:val="24"/>
          <w:szCs w:val="24"/>
        </w:rPr>
        <w:t>Immediate (0-3 years)</w:t>
      </w:r>
    </w:p>
    <w:p w14:paraId="1183E473" w14:textId="77777777" w:rsidR="002C7F6E" w:rsidRPr="006065AA" w:rsidRDefault="00F77DA6" w:rsidP="003C58F6">
      <w:pPr>
        <w:numPr>
          <w:ilvl w:val="1"/>
          <w:numId w:val="24"/>
        </w:numPr>
        <w:spacing w:line="240" w:lineRule="auto"/>
        <w:jc w:val="both"/>
        <w:rPr>
          <w:rFonts w:eastAsia="Calibri"/>
          <w:sz w:val="24"/>
          <w:szCs w:val="24"/>
        </w:rPr>
      </w:pPr>
      <w:r w:rsidRPr="006065AA">
        <w:rPr>
          <w:rFonts w:eastAsia="Calibri"/>
          <w:sz w:val="24"/>
          <w:szCs w:val="24"/>
        </w:rPr>
        <w:t xml:space="preserve">Policies for aviation safety, security, regulation, and international compliance </w:t>
      </w:r>
    </w:p>
    <w:p w14:paraId="0BDFC02F" w14:textId="77777777" w:rsidR="002C7F6E" w:rsidRPr="006065AA" w:rsidRDefault="00F77DA6" w:rsidP="003C58F6">
      <w:pPr>
        <w:numPr>
          <w:ilvl w:val="1"/>
          <w:numId w:val="24"/>
        </w:numPr>
        <w:spacing w:line="240" w:lineRule="auto"/>
        <w:jc w:val="both"/>
        <w:rPr>
          <w:rFonts w:eastAsia="Calibri"/>
          <w:sz w:val="24"/>
          <w:szCs w:val="24"/>
        </w:rPr>
      </w:pPr>
      <w:r w:rsidRPr="006065AA">
        <w:rPr>
          <w:rFonts w:eastAsia="Calibri"/>
          <w:sz w:val="24"/>
          <w:szCs w:val="24"/>
        </w:rPr>
        <w:t xml:space="preserve">Policies to encourage diaspora investment in tourism </w:t>
      </w:r>
    </w:p>
    <w:p w14:paraId="21DC8B97" w14:textId="0B9B90B8" w:rsidR="002C7F6E" w:rsidRPr="006065AA" w:rsidRDefault="00CA273B" w:rsidP="003C58F6">
      <w:pPr>
        <w:numPr>
          <w:ilvl w:val="1"/>
          <w:numId w:val="24"/>
        </w:numPr>
        <w:spacing w:line="240" w:lineRule="auto"/>
        <w:jc w:val="both"/>
        <w:rPr>
          <w:rFonts w:eastAsia="Calibri"/>
          <w:sz w:val="24"/>
          <w:szCs w:val="24"/>
        </w:rPr>
      </w:pPr>
      <w:r>
        <w:rPr>
          <w:rFonts w:eastAsia="Calibri"/>
          <w:sz w:val="24"/>
          <w:szCs w:val="24"/>
        </w:rPr>
        <w:t xml:space="preserve">Study on </w:t>
      </w:r>
      <w:r w:rsidR="00F77DA6" w:rsidRPr="006065AA">
        <w:rPr>
          <w:rFonts w:eastAsia="Calibri"/>
          <w:sz w:val="24"/>
          <w:szCs w:val="24"/>
        </w:rPr>
        <w:t xml:space="preserve">diaspora tourism </w:t>
      </w:r>
      <w:r>
        <w:rPr>
          <w:rFonts w:eastAsia="Calibri"/>
          <w:sz w:val="24"/>
          <w:szCs w:val="24"/>
        </w:rPr>
        <w:t xml:space="preserve">to understand this market </w:t>
      </w:r>
      <w:r w:rsidR="00F77DA6" w:rsidRPr="006065AA">
        <w:rPr>
          <w:rFonts w:eastAsia="Calibri"/>
          <w:sz w:val="24"/>
          <w:szCs w:val="24"/>
        </w:rPr>
        <w:t>better</w:t>
      </w:r>
      <w:r w:rsidRPr="00CA273B">
        <w:rPr>
          <w:rFonts w:eastAsia="Calibri"/>
          <w:sz w:val="24"/>
          <w:szCs w:val="24"/>
        </w:rPr>
        <w:t xml:space="preserve"> </w:t>
      </w:r>
    </w:p>
    <w:p w14:paraId="24E3E265" w14:textId="77777777" w:rsidR="002C7F6E" w:rsidRPr="006065AA" w:rsidRDefault="00F77DA6" w:rsidP="003C58F6">
      <w:pPr>
        <w:numPr>
          <w:ilvl w:val="1"/>
          <w:numId w:val="24"/>
        </w:numPr>
        <w:spacing w:line="240" w:lineRule="auto"/>
        <w:jc w:val="both"/>
        <w:rPr>
          <w:rFonts w:eastAsia="Calibri"/>
          <w:sz w:val="24"/>
          <w:szCs w:val="24"/>
        </w:rPr>
      </w:pPr>
      <w:r w:rsidRPr="006065AA">
        <w:rPr>
          <w:rFonts w:eastAsia="Calibri"/>
          <w:sz w:val="24"/>
          <w:szCs w:val="24"/>
        </w:rPr>
        <w:t>Ensure that tourism activities remain unaffected by political instability or civil unrest by promoting a stable and secure environment for travelers</w:t>
      </w:r>
    </w:p>
    <w:p w14:paraId="4BA32C60" w14:textId="43EAC932" w:rsidR="00CA273B" w:rsidRPr="00CA273B" w:rsidRDefault="00F77DA6" w:rsidP="003C58F6">
      <w:pPr>
        <w:numPr>
          <w:ilvl w:val="1"/>
          <w:numId w:val="24"/>
        </w:numPr>
        <w:spacing w:line="240" w:lineRule="auto"/>
        <w:jc w:val="both"/>
        <w:rPr>
          <w:rFonts w:eastAsia="Calibri"/>
          <w:sz w:val="24"/>
          <w:szCs w:val="24"/>
        </w:rPr>
      </w:pPr>
      <w:r w:rsidRPr="00CA273B">
        <w:rPr>
          <w:rFonts w:eastAsia="Calibri"/>
          <w:sz w:val="24"/>
          <w:szCs w:val="24"/>
        </w:rPr>
        <w:t>Prioritize high-level diplomacy</w:t>
      </w:r>
      <w:r w:rsidR="00CA273B">
        <w:rPr>
          <w:rFonts w:eastAsia="Calibri"/>
          <w:sz w:val="24"/>
          <w:szCs w:val="24"/>
        </w:rPr>
        <w:t xml:space="preserve"> with neighboring countries</w:t>
      </w:r>
      <w:r w:rsidRPr="00CA273B">
        <w:rPr>
          <w:rFonts w:eastAsia="Calibri"/>
          <w:sz w:val="24"/>
          <w:szCs w:val="24"/>
        </w:rPr>
        <w:t xml:space="preserve"> </w:t>
      </w:r>
      <w:r w:rsidR="00CA273B">
        <w:rPr>
          <w:rFonts w:eastAsia="Calibri"/>
          <w:sz w:val="24"/>
          <w:szCs w:val="24"/>
        </w:rPr>
        <w:t>to secure</w:t>
      </w:r>
      <w:r w:rsidR="00CA273B" w:rsidRPr="00CA273B">
        <w:rPr>
          <w:rFonts w:eastAsia="Calibri"/>
          <w:sz w:val="24"/>
          <w:szCs w:val="24"/>
        </w:rPr>
        <w:t xml:space="preserve"> airspace access and </w:t>
      </w:r>
      <w:r w:rsidR="00CA273B">
        <w:rPr>
          <w:rFonts w:eastAsia="Calibri"/>
          <w:sz w:val="24"/>
          <w:szCs w:val="24"/>
        </w:rPr>
        <w:t xml:space="preserve">develop </w:t>
      </w:r>
      <w:r w:rsidR="00CA273B" w:rsidRPr="00CA273B">
        <w:rPr>
          <w:rFonts w:eastAsia="Calibri"/>
          <w:sz w:val="24"/>
          <w:szCs w:val="24"/>
        </w:rPr>
        <w:t>cross-border regional tourism infrastructure</w:t>
      </w:r>
      <w:r w:rsidR="00CA273B">
        <w:rPr>
          <w:rFonts w:eastAsia="Calibri"/>
          <w:sz w:val="24"/>
          <w:szCs w:val="24"/>
        </w:rPr>
        <w:t xml:space="preserve"> </w:t>
      </w:r>
    </w:p>
    <w:p w14:paraId="4DB4BD04" w14:textId="77777777" w:rsidR="002C7F6E" w:rsidRPr="006065AA" w:rsidRDefault="002C7F6E" w:rsidP="006065AA">
      <w:pPr>
        <w:spacing w:line="240" w:lineRule="auto"/>
        <w:ind w:left="1440"/>
        <w:jc w:val="both"/>
        <w:rPr>
          <w:rFonts w:eastAsia="Calibri"/>
          <w:sz w:val="24"/>
          <w:szCs w:val="24"/>
        </w:rPr>
      </w:pPr>
    </w:p>
    <w:p w14:paraId="29C42343" w14:textId="3E386F9D" w:rsidR="002C7F6E" w:rsidRPr="00827108" w:rsidRDefault="00F77DA6" w:rsidP="003C58F6">
      <w:pPr>
        <w:numPr>
          <w:ilvl w:val="0"/>
          <w:numId w:val="23"/>
        </w:numPr>
        <w:spacing w:line="240" w:lineRule="auto"/>
        <w:jc w:val="both"/>
        <w:rPr>
          <w:rFonts w:eastAsia="Calibri"/>
          <w:b/>
          <w:bCs/>
          <w:sz w:val="24"/>
          <w:szCs w:val="24"/>
        </w:rPr>
      </w:pPr>
      <w:r w:rsidRPr="00827108">
        <w:rPr>
          <w:rFonts w:eastAsia="Calibri"/>
          <w:b/>
          <w:bCs/>
          <w:sz w:val="24"/>
          <w:szCs w:val="24"/>
        </w:rPr>
        <w:t>Midterm (3-5 years)</w:t>
      </w:r>
    </w:p>
    <w:p w14:paraId="64898EE4" w14:textId="77777777" w:rsidR="002C7F6E" w:rsidRPr="006065AA" w:rsidRDefault="00F77DA6" w:rsidP="003C58F6">
      <w:pPr>
        <w:numPr>
          <w:ilvl w:val="1"/>
          <w:numId w:val="23"/>
        </w:numPr>
        <w:spacing w:line="240" w:lineRule="auto"/>
        <w:jc w:val="both"/>
        <w:rPr>
          <w:rFonts w:eastAsia="Calibri"/>
          <w:sz w:val="24"/>
          <w:szCs w:val="24"/>
        </w:rPr>
      </w:pPr>
      <w:r w:rsidRPr="006065AA">
        <w:rPr>
          <w:rFonts w:eastAsia="Calibri"/>
          <w:sz w:val="24"/>
          <w:szCs w:val="24"/>
        </w:rPr>
        <w:t xml:space="preserve">Institutional reform to have a high-level coordinating institution among the Ministry of Tourism, Tourism Board, Ministry of Forest and Environment, Infrastructure Development, Home Ministry, and other related government agencies and private sector. </w:t>
      </w:r>
    </w:p>
    <w:p w14:paraId="0C3B9A99" w14:textId="1660D057" w:rsidR="002C7F6E" w:rsidRDefault="00F77DA6" w:rsidP="003C58F6">
      <w:pPr>
        <w:numPr>
          <w:ilvl w:val="1"/>
          <w:numId w:val="23"/>
        </w:numPr>
        <w:spacing w:line="240" w:lineRule="auto"/>
        <w:jc w:val="both"/>
        <w:rPr>
          <w:rFonts w:eastAsia="Calibri"/>
          <w:sz w:val="24"/>
          <w:szCs w:val="24"/>
        </w:rPr>
      </w:pPr>
      <w:r w:rsidRPr="006065AA">
        <w:rPr>
          <w:rFonts w:eastAsia="Calibri"/>
          <w:sz w:val="24"/>
          <w:szCs w:val="24"/>
        </w:rPr>
        <w:t xml:space="preserve">Revisit the structure of the Nepal Tourism Board to make it more effective and develop globally competitive tourism </w:t>
      </w:r>
      <w:del w:id="166" w:author="Bijesh Mishra [2]" w:date="2025-01-23T09:51:00Z" w16du:dateUtc="2025-01-23T15:51:00Z">
        <w:r w:rsidRPr="006065AA" w:rsidDel="00D64B7D">
          <w:rPr>
            <w:rFonts w:eastAsia="Calibri"/>
            <w:sz w:val="24"/>
            <w:szCs w:val="24"/>
          </w:rPr>
          <w:delText>destination</w:delText>
        </w:r>
      </w:del>
      <w:ins w:id="167" w:author="Bijesh Mishra [2]" w:date="2025-01-23T09:51:00Z" w16du:dateUtc="2025-01-23T15:51:00Z">
        <w:r w:rsidR="00D64B7D">
          <w:rPr>
            <w:rFonts w:eastAsia="Calibri"/>
            <w:sz w:val="24"/>
            <w:szCs w:val="24"/>
          </w:rPr>
          <w:t>destinations</w:t>
        </w:r>
      </w:ins>
      <w:r w:rsidR="00DF2E50">
        <w:rPr>
          <w:rFonts w:eastAsia="Calibri"/>
          <w:sz w:val="24"/>
          <w:szCs w:val="24"/>
        </w:rPr>
        <w:t xml:space="preserve">. </w:t>
      </w:r>
    </w:p>
    <w:p w14:paraId="0AC1B271" w14:textId="77777777" w:rsidR="002309D7" w:rsidRPr="006065AA" w:rsidRDefault="002309D7" w:rsidP="002309D7">
      <w:pPr>
        <w:spacing w:line="240" w:lineRule="auto"/>
        <w:ind w:left="1440"/>
        <w:jc w:val="both"/>
        <w:rPr>
          <w:rFonts w:eastAsia="Calibri"/>
          <w:sz w:val="24"/>
          <w:szCs w:val="24"/>
        </w:rPr>
      </w:pPr>
    </w:p>
    <w:p w14:paraId="65A683EC" w14:textId="1A03F066" w:rsidR="002C7F6E" w:rsidRPr="00827108" w:rsidRDefault="00F77DA6" w:rsidP="003C58F6">
      <w:pPr>
        <w:numPr>
          <w:ilvl w:val="0"/>
          <w:numId w:val="19"/>
        </w:numPr>
        <w:spacing w:line="240" w:lineRule="auto"/>
        <w:jc w:val="both"/>
        <w:rPr>
          <w:rFonts w:eastAsia="Calibri"/>
          <w:b/>
          <w:bCs/>
          <w:sz w:val="24"/>
          <w:szCs w:val="24"/>
        </w:rPr>
      </w:pPr>
      <w:r w:rsidRPr="00827108">
        <w:rPr>
          <w:rFonts w:eastAsia="Calibri"/>
          <w:b/>
          <w:bCs/>
          <w:sz w:val="24"/>
          <w:szCs w:val="24"/>
        </w:rPr>
        <w:t xml:space="preserve">Long-term </w:t>
      </w:r>
      <w:r w:rsidR="002309D7" w:rsidRPr="00827108">
        <w:rPr>
          <w:rFonts w:eastAsia="Calibri"/>
          <w:b/>
          <w:bCs/>
          <w:sz w:val="24"/>
          <w:szCs w:val="24"/>
        </w:rPr>
        <w:t>(5</w:t>
      </w:r>
      <w:r w:rsidRPr="00827108">
        <w:rPr>
          <w:rFonts w:eastAsia="Calibri"/>
          <w:b/>
          <w:bCs/>
          <w:sz w:val="24"/>
          <w:szCs w:val="24"/>
        </w:rPr>
        <w:t>+ years)</w:t>
      </w:r>
    </w:p>
    <w:p w14:paraId="401FD23F" w14:textId="77777777" w:rsidR="002C7F6E" w:rsidRPr="006065AA" w:rsidRDefault="00F77DA6" w:rsidP="003C58F6">
      <w:pPr>
        <w:numPr>
          <w:ilvl w:val="1"/>
          <w:numId w:val="19"/>
        </w:numPr>
        <w:spacing w:line="240" w:lineRule="auto"/>
        <w:jc w:val="both"/>
        <w:rPr>
          <w:rFonts w:eastAsia="Calibri"/>
          <w:sz w:val="24"/>
          <w:szCs w:val="24"/>
        </w:rPr>
      </w:pPr>
      <w:r w:rsidRPr="006065AA">
        <w:rPr>
          <w:rFonts w:eastAsia="Calibri"/>
          <w:sz w:val="24"/>
          <w:szCs w:val="24"/>
        </w:rPr>
        <w:t xml:space="preserve">Developing long-term strategies for tourism development </w:t>
      </w:r>
    </w:p>
    <w:p w14:paraId="1FD188BD" w14:textId="77777777" w:rsidR="002C7F6E" w:rsidRPr="006065AA" w:rsidRDefault="00F77DA6" w:rsidP="003C58F6">
      <w:pPr>
        <w:numPr>
          <w:ilvl w:val="1"/>
          <w:numId w:val="19"/>
        </w:numPr>
        <w:spacing w:line="240" w:lineRule="auto"/>
        <w:jc w:val="both"/>
        <w:rPr>
          <w:rFonts w:eastAsia="Calibri"/>
          <w:sz w:val="24"/>
          <w:szCs w:val="24"/>
        </w:rPr>
      </w:pPr>
      <w:r w:rsidRPr="006065AA">
        <w:rPr>
          <w:rFonts w:eastAsia="Calibri"/>
          <w:sz w:val="24"/>
          <w:szCs w:val="24"/>
        </w:rPr>
        <w:t>Developing sustainable infrastructure and enhancing service capacity for long-term growth in tourism</w:t>
      </w:r>
    </w:p>
    <w:p w14:paraId="447789EF" w14:textId="1DF028D9" w:rsidR="002C7F6E" w:rsidRPr="006065AA" w:rsidRDefault="00F77DA6" w:rsidP="003C58F6">
      <w:pPr>
        <w:numPr>
          <w:ilvl w:val="1"/>
          <w:numId w:val="19"/>
        </w:numPr>
        <w:spacing w:line="240" w:lineRule="auto"/>
        <w:jc w:val="both"/>
        <w:rPr>
          <w:rFonts w:eastAsia="Calibri"/>
          <w:sz w:val="24"/>
          <w:szCs w:val="24"/>
        </w:rPr>
      </w:pPr>
      <w:r w:rsidRPr="006065AA">
        <w:rPr>
          <w:rFonts w:eastAsia="Calibri"/>
          <w:sz w:val="24"/>
          <w:szCs w:val="24"/>
        </w:rPr>
        <w:t xml:space="preserve">Develop a strategy for </w:t>
      </w:r>
      <w:ins w:id="168" w:author="Bijesh Mishra [2]" w:date="2025-01-23T09:51:00Z" w16du:dateUtc="2025-01-23T15:51:00Z">
        <w:r w:rsidR="00D64B7D">
          <w:rPr>
            <w:rFonts w:eastAsia="Calibri"/>
            <w:sz w:val="24"/>
            <w:szCs w:val="24"/>
          </w:rPr>
          <w:t xml:space="preserve">a </w:t>
        </w:r>
      </w:ins>
      <w:r w:rsidRPr="006065AA">
        <w:rPr>
          <w:rFonts w:eastAsia="Calibri"/>
          <w:sz w:val="24"/>
          <w:szCs w:val="24"/>
        </w:rPr>
        <w:t xml:space="preserve">globally competitive tourism workforce </w:t>
      </w:r>
    </w:p>
    <w:p w14:paraId="38F37668" w14:textId="77777777" w:rsidR="002C7F6E" w:rsidRPr="006065AA" w:rsidRDefault="002C7F6E" w:rsidP="006065AA">
      <w:pPr>
        <w:spacing w:line="240" w:lineRule="auto"/>
        <w:ind w:left="1440"/>
        <w:jc w:val="both"/>
        <w:rPr>
          <w:rFonts w:eastAsia="Calibri"/>
          <w:sz w:val="24"/>
          <w:szCs w:val="24"/>
        </w:rPr>
      </w:pPr>
    </w:p>
    <w:p w14:paraId="2115DDD5" w14:textId="014C0B9E" w:rsidR="00DD31F0" w:rsidRDefault="00F77DA6" w:rsidP="003C58F6">
      <w:pPr>
        <w:numPr>
          <w:ilvl w:val="0"/>
          <w:numId w:val="27"/>
        </w:numPr>
        <w:jc w:val="both"/>
        <w:rPr>
          <w:rFonts w:eastAsia="Calibri"/>
          <w:b/>
          <w:bCs/>
          <w:sz w:val="24"/>
          <w:szCs w:val="24"/>
        </w:rPr>
      </w:pPr>
      <w:r w:rsidRPr="00827108">
        <w:rPr>
          <w:rFonts w:eastAsia="Calibri"/>
          <w:b/>
          <w:bCs/>
          <w:sz w:val="24"/>
          <w:szCs w:val="24"/>
        </w:rPr>
        <w:t xml:space="preserve">Relevant Suggested References  </w:t>
      </w:r>
    </w:p>
    <w:p w14:paraId="00EFAF99" w14:textId="77777777" w:rsidR="00827108" w:rsidRPr="00827108" w:rsidRDefault="00827108" w:rsidP="00827108">
      <w:pPr>
        <w:ind w:left="720"/>
        <w:jc w:val="both"/>
        <w:rPr>
          <w:rFonts w:eastAsia="Calibri"/>
          <w:b/>
          <w:bCs/>
          <w:sz w:val="24"/>
          <w:szCs w:val="24"/>
        </w:rPr>
      </w:pPr>
    </w:p>
    <w:p w14:paraId="2CFEF583" w14:textId="77777777" w:rsidR="002C7F6E" w:rsidRPr="006065AA" w:rsidRDefault="00F77DA6" w:rsidP="006065AA">
      <w:pPr>
        <w:numPr>
          <w:ilvl w:val="0"/>
          <w:numId w:val="9"/>
        </w:numPr>
        <w:spacing w:line="240" w:lineRule="auto"/>
        <w:jc w:val="both"/>
        <w:rPr>
          <w:rFonts w:eastAsia="Calibri"/>
          <w:sz w:val="24"/>
          <w:szCs w:val="24"/>
        </w:rPr>
      </w:pPr>
      <w:r w:rsidRPr="006065AA">
        <w:rPr>
          <w:rFonts w:eastAsia="Calibri"/>
          <w:sz w:val="24"/>
          <w:szCs w:val="24"/>
        </w:rPr>
        <w:t>United Nations World Tourism Organization (UNWTO) Reports</w:t>
      </w:r>
    </w:p>
    <w:p w14:paraId="4C1D6C3E" w14:textId="5494E7CC" w:rsidR="002C7F6E" w:rsidRPr="006065AA" w:rsidRDefault="00F77DA6" w:rsidP="006065AA">
      <w:pPr>
        <w:numPr>
          <w:ilvl w:val="0"/>
          <w:numId w:val="9"/>
        </w:numPr>
        <w:spacing w:line="240" w:lineRule="auto"/>
        <w:jc w:val="both"/>
        <w:rPr>
          <w:rFonts w:eastAsia="Calibri"/>
          <w:sz w:val="24"/>
          <w:szCs w:val="24"/>
        </w:rPr>
      </w:pPr>
      <w:del w:id="169" w:author="Bijesh Mishra [2]" w:date="2025-01-23T09:51:00Z" w16du:dateUtc="2025-01-23T15:51:00Z">
        <w:r w:rsidRPr="006065AA" w:rsidDel="00D64B7D">
          <w:rPr>
            <w:rFonts w:eastAsia="Calibri"/>
            <w:sz w:val="24"/>
            <w:szCs w:val="24"/>
          </w:rPr>
          <w:delText xml:space="preserve">Worl </w:delText>
        </w:r>
      </w:del>
      <w:ins w:id="170" w:author="Bijesh Mishra [2]" w:date="2025-01-23T09:51:00Z" w16du:dateUtc="2025-01-23T15:51:00Z">
        <w:r w:rsidR="00D64B7D">
          <w:rPr>
            <w:rFonts w:eastAsia="Calibri"/>
            <w:sz w:val="24"/>
            <w:szCs w:val="24"/>
          </w:rPr>
          <w:t>World</w:t>
        </w:r>
        <w:r w:rsidR="00D64B7D" w:rsidRPr="006065AA">
          <w:rPr>
            <w:rFonts w:eastAsia="Calibri"/>
            <w:sz w:val="24"/>
            <w:szCs w:val="24"/>
          </w:rPr>
          <w:t xml:space="preserve"> </w:t>
        </w:r>
      </w:ins>
      <w:r w:rsidRPr="006065AA">
        <w:rPr>
          <w:rFonts w:eastAsia="Calibri"/>
          <w:sz w:val="24"/>
          <w:szCs w:val="24"/>
        </w:rPr>
        <w:t xml:space="preserve">Travel and Tourism Council (WTTC) Reports </w:t>
      </w:r>
    </w:p>
    <w:p w14:paraId="1FCE7592" w14:textId="1666B5C7" w:rsidR="00F00005" w:rsidRDefault="00F77DA6" w:rsidP="006065AA">
      <w:pPr>
        <w:numPr>
          <w:ilvl w:val="0"/>
          <w:numId w:val="9"/>
        </w:numPr>
        <w:spacing w:after="160" w:line="240" w:lineRule="auto"/>
        <w:jc w:val="both"/>
        <w:rPr>
          <w:ins w:id="171" w:author="Bijesh Mishra" w:date="2025-01-22T23:09:00Z" w16du:dateUtc="2025-01-23T05:09:00Z"/>
        </w:rPr>
      </w:pPr>
      <w:r w:rsidRPr="006065AA">
        <w:rPr>
          <w:rFonts w:eastAsia="Calibri"/>
          <w:sz w:val="24"/>
          <w:szCs w:val="24"/>
        </w:rPr>
        <w:t xml:space="preserve">The Role of Tourism in Sustainable Development within Local-Global Dynamics </w:t>
      </w:r>
      <w:hyperlink r:id="rId9">
        <w:r w:rsidR="002C7F6E" w:rsidRPr="006065AA">
          <w:rPr>
            <w:rFonts w:eastAsia="Calibri"/>
            <w:color w:val="1155CC"/>
            <w:sz w:val="24"/>
            <w:szCs w:val="24"/>
            <w:highlight w:val="white"/>
            <w:u w:val="single"/>
          </w:rPr>
          <w:t>https://doi.org/10.3727/154427223X16819417821813</w:t>
        </w:r>
      </w:hyperlink>
    </w:p>
    <w:p w14:paraId="7D585F31" w14:textId="77777777" w:rsidR="00F00005" w:rsidRDefault="00F00005">
      <w:pPr>
        <w:rPr>
          <w:ins w:id="172" w:author="Bijesh Mishra" w:date="2025-01-22T23:09:00Z" w16du:dateUtc="2025-01-23T05:09:00Z"/>
        </w:rPr>
      </w:pPr>
      <w:ins w:id="173" w:author="Bijesh Mishra" w:date="2025-01-22T23:09:00Z" w16du:dateUtc="2025-01-23T05:09:00Z">
        <w:r>
          <w:br w:type="page"/>
        </w:r>
      </w:ins>
    </w:p>
    <w:p w14:paraId="2A3034CF" w14:textId="77777777" w:rsidR="002C7F6E" w:rsidRPr="006065AA" w:rsidDel="00F00005" w:rsidRDefault="002C7F6E">
      <w:pPr>
        <w:spacing w:after="160" w:line="240" w:lineRule="auto"/>
        <w:jc w:val="both"/>
        <w:rPr>
          <w:del w:id="174" w:author="Bijesh Mishra" w:date="2025-01-22T23:09:00Z" w16du:dateUtc="2025-01-23T05:09:00Z"/>
          <w:rFonts w:eastAsia="Calibri"/>
          <w:sz w:val="24"/>
          <w:szCs w:val="24"/>
        </w:rPr>
        <w:pPrChange w:id="175" w:author="Bijesh Mishra" w:date="2025-01-22T23:09:00Z" w16du:dateUtc="2025-01-23T05:09:00Z">
          <w:pPr>
            <w:numPr>
              <w:numId w:val="9"/>
            </w:numPr>
            <w:spacing w:after="160" w:line="240" w:lineRule="auto"/>
            <w:ind w:left="720" w:hanging="360"/>
            <w:jc w:val="both"/>
          </w:pPr>
        </w:pPrChange>
      </w:pPr>
    </w:p>
    <w:p w14:paraId="4E811CDB" w14:textId="77777777" w:rsidR="002C7F6E" w:rsidRPr="00F00005" w:rsidRDefault="00F77DA6">
      <w:pPr>
        <w:pStyle w:val="Heading2"/>
        <w:spacing w:line="240" w:lineRule="auto"/>
        <w:jc w:val="both"/>
        <w:rPr>
          <w:rFonts w:eastAsia="Calibri"/>
          <w:b/>
          <w:sz w:val="24"/>
          <w:szCs w:val="24"/>
          <w:rPrChange w:id="176" w:author="Bijesh Mishra" w:date="2025-01-22T23:09:00Z" w16du:dateUtc="2025-01-23T05:09:00Z">
            <w:rPr/>
          </w:rPrChange>
        </w:rPr>
        <w:pPrChange w:id="177" w:author="Bijesh Mishra" w:date="2025-01-22T23:14:00Z" w16du:dateUtc="2025-01-23T05:14:00Z">
          <w:pPr>
            <w:pStyle w:val="Heading2"/>
            <w:widowControl w:val="0"/>
            <w:spacing w:line="240" w:lineRule="auto"/>
            <w:jc w:val="both"/>
          </w:pPr>
        </w:pPrChange>
      </w:pPr>
      <w:bookmarkStart w:id="178" w:name="_7neth51hi33a" w:colFirst="0" w:colLast="0"/>
      <w:bookmarkStart w:id="179" w:name="_Toc188480199"/>
      <w:bookmarkEnd w:id="178"/>
      <w:r w:rsidRPr="00F00005">
        <w:rPr>
          <w:rFonts w:eastAsia="Calibri"/>
          <w:b/>
          <w:sz w:val="24"/>
          <w:szCs w:val="24"/>
          <w:rPrChange w:id="180" w:author="Bijesh Mishra" w:date="2025-01-22T23:09:00Z" w16du:dateUtc="2025-01-23T05:09:00Z">
            <w:rPr/>
          </w:rPrChange>
        </w:rPr>
        <w:t>B. Energy</w:t>
      </w:r>
      <w:bookmarkEnd w:id="179"/>
    </w:p>
    <w:p w14:paraId="4A3CEDF3" w14:textId="77777777" w:rsidR="002C7F6E" w:rsidRPr="00827108" w:rsidRDefault="00F77DA6" w:rsidP="006065AA">
      <w:pPr>
        <w:widowControl w:val="0"/>
        <w:numPr>
          <w:ilvl w:val="0"/>
          <w:numId w:val="4"/>
        </w:numPr>
        <w:spacing w:line="240" w:lineRule="auto"/>
        <w:jc w:val="both"/>
        <w:rPr>
          <w:rFonts w:eastAsia="Calibri"/>
          <w:b/>
          <w:bCs/>
          <w:sz w:val="24"/>
          <w:szCs w:val="24"/>
        </w:rPr>
      </w:pPr>
      <w:r w:rsidRPr="00827108">
        <w:rPr>
          <w:rFonts w:eastAsia="Calibri"/>
          <w:b/>
          <w:bCs/>
          <w:sz w:val="24"/>
          <w:szCs w:val="24"/>
          <w:u w:val="single"/>
        </w:rPr>
        <w:t xml:space="preserve">Situation Analysis  </w:t>
      </w:r>
    </w:p>
    <w:p w14:paraId="1E816ECD" w14:textId="77777777" w:rsidR="002C7F6E" w:rsidRPr="006065AA" w:rsidRDefault="002C7F6E" w:rsidP="006065AA">
      <w:pPr>
        <w:widowControl w:val="0"/>
        <w:spacing w:line="240" w:lineRule="auto"/>
        <w:ind w:left="720"/>
        <w:jc w:val="both"/>
        <w:rPr>
          <w:rFonts w:eastAsia="Calibri"/>
          <w:b/>
          <w:sz w:val="24"/>
          <w:szCs w:val="24"/>
        </w:rPr>
      </w:pPr>
    </w:p>
    <w:p w14:paraId="336EF146" w14:textId="63EE7A64" w:rsidR="002C7F6E" w:rsidDel="00986F37" w:rsidRDefault="00F77DA6" w:rsidP="006065AA">
      <w:pPr>
        <w:widowControl w:val="0"/>
        <w:spacing w:line="240" w:lineRule="auto"/>
        <w:jc w:val="both"/>
        <w:rPr>
          <w:ins w:id="181" w:author="Bijesh Mishra" w:date="2025-01-22T23:05:00Z" w16du:dateUtc="2025-01-23T05:05:00Z"/>
          <w:del w:id="182" w:author="Bijesh Mishra [2]" w:date="2025-01-23T09:49:00Z" w16du:dateUtc="2025-01-23T15:49:00Z"/>
          <w:rFonts w:eastAsia="Calibri"/>
          <w:sz w:val="24"/>
          <w:szCs w:val="24"/>
        </w:rPr>
      </w:pPr>
      <w:r w:rsidRPr="006065AA">
        <w:rPr>
          <w:rFonts w:eastAsia="Calibri"/>
          <w:sz w:val="24"/>
          <w:szCs w:val="24"/>
        </w:rPr>
        <w:t xml:space="preserve">Nepal has made significant progress in hydroelectricity in the last decade. Despite </w:t>
      </w:r>
      <w:del w:id="183" w:author="Bijesh Mishra [2]" w:date="2025-01-23T09:51:00Z" w16du:dateUtc="2025-01-23T15:51:00Z">
        <w:r w:rsidRPr="006065AA" w:rsidDel="00D64B7D">
          <w:rPr>
            <w:rFonts w:eastAsia="Calibri"/>
            <w:sz w:val="24"/>
            <w:szCs w:val="24"/>
          </w:rPr>
          <w:delText xml:space="preserve">significant </w:delText>
        </w:r>
      </w:del>
      <w:ins w:id="184" w:author="Bijesh Mishra [2]" w:date="2025-01-23T09:51:00Z" w16du:dateUtc="2025-01-23T15:51:00Z">
        <w:r w:rsidR="00D64B7D">
          <w:rPr>
            <w:rFonts w:eastAsia="Calibri"/>
            <w:sz w:val="24"/>
            <w:szCs w:val="24"/>
          </w:rPr>
          <w:t>substantial</w:t>
        </w:r>
        <w:r w:rsidR="00D64B7D" w:rsidRPr="006065AA">
          <w:rPr>
            <w:rFonts w:eastAsia="Calibri"/>
            <w:sz w:val="24"/>
            <w:szCs w:val="24"/>
          </w:rPr>
          <w:t xml:space="preserve"> </w:t>
        </w:r>
      </w:ins>
      <w:r w:rsidRPr="006065AA">
        <w:rPr>
          <w:rFonts w:eastAsia="Calibri"/>
          <w:sz w:val="24"/>
          <w:szCs w:val="24"/>
        </w:rPr>
        <w:t xml:space="preserve">progress in hydroelectricity, about 90% of the population is believed to have access to electricity, and </w:t>
      </w:r>
      <w:ins w:id="185" w:author="Bijesh Mishra [2]" w:date="2025-01-23T09:48:00Z" w16du:dateUtc="2025-01-23T15:48:00Z">
        <w:r w:rsidR="00C54107">
          <w:rPr>
            <w:rFonts w:eastAsia="Calibri"/>
            <w:sz w:val="24"/>
            <w:szCs w:val="24"/>
          </w:rPr>
          <w:t>o</w:t>
        </w:r>
      </w:ins>
      <w:del w:id="186" w:author="Bijesh Mishra" w:date="2025-01-22T23:09:00Z" w16du:dateUtc="2025-01-23T05:09:00Z">
        <w:r w:rsidRPr="006065AA" w:rsidDel="00F00005">
          <w:rPr>
            <w:rFonts w:eastAsia="Calibri"/>
            <w:sz w:val="24"/>
            <w:szCs w:val="24"/>
          </w:rPr>
          <w:delText>o</w:delText>
        </w:r>
      </w:del>
      <w:r w:rsidRPr="006065AA">
        <w:rPr>
          <w:rFonts w:eastAsia="Calibri"/>
          <w:sz w:val="24"/>
          <w:szCs w:val="24"/>
        </w:rPr>
        <w:t xml:space="preserve">nly 35% have access to clean fuels for cooking. The average energy consumption per GDP and </w:t>
      </w:r>
      <w:del w:id="187" w:author="Bijesh Mishra [2]" w:date="2025-01-23T10:03:00Z" w16du:dateUtc="2025-01-23T16:03:00Z">
        <w:r w:rsidRPr="006065AA" w:rsidDel="0023484D">
          <w:rPr>
            <w:rFonts w:eastAsia="Calibri"/>
            <w:sz w:val="24"/>
            <w:szCs w:val="24"/>
          </w:rPr>
          <w:delText xml:space="preserve">per </w:delText>
        </w:r>
      </w:del>
      <w:r w:rsidRPr="006065AA">
        <w:rPr>
          <w:rFonts w:eastAsia="Calibri"/>
          <w:sz w:val="24"/>
          <w:szCs w:val="24"/>
        </w:rPr>
        <w:t xml:space="preserve">capita </w:t>
      </w:r>
      <w:del w:id="188" w:author="Bijesh Mishra [2]" w:date="2025-01-23T09:48:00Z" w16du:dateUtc="2025-01-23T15:48:00Z">
        <w:r w:rsidRPr="006065AA" w:rsidDel="00C54107">
          <w:rPr>
            <w:rFonts w:eastAsia="Calibri"/>
            <w:sz w:val="24"/>
            <w:szCs w:val="24"/>
          </w:rPr>
          <w:delText>are 0.53 kWh and 1,608 kWh respectively in Nepal</w:delText>
        </w:r>
      </w:del>
      <w:ins w:id="189" w:author="Bijesh Mishra [2]" w:date="2025-01-23T09:48:00Z" w16du:dateUtc="2025-01-23T15:48:00Z">
        <w:r w:rsidR="00C54107">
          <w:rPr>
            <w:rFonts w:eastAsia="Calibri"/>
            <w:sz w:val="24"/>
            <w:szCs w:val="24"/>
          </w:rPr>
          <w:t>is 0.53 kWh and 1,608 kWh, respectively, in Nepal,</w:t>
        </w:r>
      </w:ins>
      <w:r w:rsidRPr="006065AA">
        <w:rPr>
          <w:rFonts w:eastAsia="Calibri"/>
          <w:sz w:val="24"/>
          <w:szCs w:val="24"/>
        </w:rPr>
        <w:t xml:space="preserve"> which is significantly smaller than the average energy consumption per capita in India (7586 kWh), China (33267 kWh), and the USA (77028 </w:t>
      </w:r>
      <w:proofErr w:type="spellStart"/>
      <w:r w:rsidRPr="006065AA">
        <w:rPr>
          <w:rFonts w:eastAsia="Calibri"/>
          <w:sz w:val="24"/>
          <w:szCs w:val="24"/>
        </w:rPr>
        <w:t>KWh</w:t>
      </w:r>
      <w:proofErr w:type="spellEnd"/>
      <w:r w:rsidRPr="006065AA">
        <w:rPr>
          <w:rFonts w:eastAsia="Calibri"/>
          <w:sz w:val="24"/>
          <w:szCs w:val="24"/>
        </w:rPr>
        <w:t xml:space="preserve">). The discrepancy in energy consumption between Nepal, two neighboring countries, and one of the </w:t>
      </w:r>
      <w:del w:id="190" w:author="Bijesh Mishra [2]" w:date="2025-01-23T09:51:00Z" w16du:dateUtc="2025-01-23T15:51:00Z">
        <w:r w:rsidRPr="006065AA" w:rsidDel="00D64B7D">
          <w:rPr>
            <w:rFonts w:eastAsia="Calibri"/>
            <w:sz w:val="24"/>
            <w:szCs w:val="24"/>
          </w:rPr>
          <w:delText xml:space="preserve">highest </w:delText>
        </w:r>
      </w:del>
      <w:ins w:id="191" w:author="Bijesh Mishra [2]" w:date="2025-01-23T09:51:00Z" w16du:dateUtc="2025-01-23T15:51:00Z">
        <w:r w:rsidR="00D64B7D">
          <w:rPr>
            <w:rFonts w:eastAsia="Calibri"/>
            <w:sz w:val="24"/>
            <w:szCs w:val="24"/>
          </w:rPr>
          <w:t>most</w:t>
        </w:r>
        <w:r w:rsidR="00D64B7D" w:rsidRPr="006065AA">
          <w:rPr>
            <w:rFonts w:eastAsia="Calibri"/>
            <w:sz w:val="24"/>
            <w:szCs w:val="24"/>
          </w:rPr>
          <w:t xml:space="preserve"> </w:t>
        </w:r>
      </w:ins>
      <w:del w:id="192" w:author="Bijesh Mishra [2]" w:date="2025-01-23T09:49:00Z" w16du:dateUtc="2025-01-23T15:49:00Z">
        <w:r w:rsidRPr="006065AA" w:rsidDel="00986F37">
          <w:rPr>
            <w:rFonts w:eastAsia="Calibri"/>
            <w:sz w:val="24"/>
            <w:szCs w:val="24"/>
          </w:rPr>
          <w:delText>energy consuming</w:delText>
        </w:r>
      </w:del>
      <w:ins w:id="193" w:author="Bijesh Mishra [2]" w:date="2025-01-23T09:49:00Z" w16du:dateUtc="2025-01-23T15:49:00Z">
        <w:r w:rsidR="00986F37">
          <w:rPr>
            <w:rFonts w:eastAsia="Calibri"/>
            <w:sz w:val="24"/>
            <w:szCs w:val="24"/>
          </w:rPr>
          <w:t>energy-consuming</w:t>
        </w:r>
      </w:ins>
      <w:r w:rsidRPr="006065AA">
        <w:rPr>
          <w:rFonts w:eastAsia="Calibri"/>
          <w:sz w:val="24"/>
          <w:szCs w:val="24"/>
        </w:rPr>
        <w:t xml:space="preserve"> countries in the world shows that Nepal requires enormous </w:t>
      </w:r>
      <w:del w:id="194" w:author="Bijesh Mishra [2]" w:date="2025-01-23T09:48:00Z" w16du:dateUtc="2025-01-23T15:48:00Z">
        <w:r w:rsidRPr="006065AA" w:rsidDel="0073038D">
          <w:rPr>
            <w:rFonts w:eastAsia="Calibri"/>
            <w:sz w:val="24"/>
            <w:szCs w:val="24"/>
          </w:rPr>
          <w:delText>sources of energy</w:delText>
        </w:r>
      </w:del>
      <w:ins w:id="195" w:author="Bijesh Mishra [2]" w:date="2025-01-23T09:48:00Z" w16du:dateUtc="2025-01-23T15:48:00Z">
        <w:r w:rsidR="0073038D">
          <w:rPr>
            <w:rFonts w:eastAsia="Calibri"/>
            <w:sz w:val="24"/>
            <w:szCs w:val="24"/>
          </w:rPr>
          <w:t>energy sources</w:t>
        </w:r>
      </w:ins>
      <w:r w:rsidRPr="006065AA">
        <w:rPr>
          <w:rFonts w:eastAsia="Calibri"/>
          <w:sz w:val="24"/>
          <w:szCs w:val="24"/>
        </w:rPr>
        <w:t xml:space="preserve"> to meet the potential future </w:t>
      </w:r>
      <w:del w:id="196" w:author="Bijesh Mishra [2]" w:date="2025-01-23T09:51:00Z" w16du:dateUtc="2025-01-23T15:51:00Z">
        <w:r w:rsidRPr="006065AA" w:rsidDel="00D64B7D">
          <w:rPr>
            <w:rFonts w:eastAsia="Calibri"/>
            <w:sz w:val="24"/>
            <w:szCs w:val="24"/>
          </w:rPr>
          <w:delText>demand of energy consumption</w:delText>
        </w:r>
      </w:del>
      <w:ins w:id="197" w:author="Bijesh Mishra [2]" w:date="2025-01-23T09:51:00Z" w16du:dateUtc="2025-01-23T15:51:00Z">
        <w:r w:rsidR="00D64B7D">
          <w:rPr>
            <w:rFonts w:eastAsia="Calibri"/>
            <w:sz w:val="24"/>
            <w:szCs w:val="24"/>
          </w:rPr>
          <w:t>energy consumption demand</w:t>
        </w:r>
      </w:ins>
      <w:r w:rsidRPr="006065AA">
        <w:rPr>
          <w:rFonts w:eastAsia="Calibri"/>
          <w:sz w:val="24"/>
          <w:szCs w:val="24"/>
        </w:rPr>
        <w:t xml:space="preserve"> (Ritchie &amp; Roser, 2020). Despite significant progress in hydroelectricity, Nepal is importing electricity from India to meet its winter energy demand. The consumption of energy is also expected to increase in the household and industrial </w:t>
      </w:r>
      <w:del w:id="198" w:author="Bijesh Mishra [2]" w:date="2025-01-23T09:48:00Z" w16du:dateUtc="2025-01-23T15:48:00Z">
        <w:r w:rsidRPr="006065AA" w:rsidDel="0073038D">
          <w:rPr>
            <w:rFonts w:eastAsia="Calibri"/>
            <w:sz w:val="24"/>
            <w:szCs w:val="24"/>
          </w:rPr>
          <w:delText xml:space="preserve">sector with the adoption of noble technologies such as electric vehicles and household appliances as well as </w:delText>
        </w:r>
      </w:del>
      <w:ins w:id="199" w:author="Bijesh Mishra [2]" w:date="2025-01-23T09:48:00Z" w16du:dateUtc="2025-01-23T15:48:00Z">
        <w:r w:rsidR="0073038D">
          <w:rPr>
            <w:rFonts w:eastAsia="Calibri"/>
            <w:sz w:val="24"/>
            <w:szCs w:val="24"/>
          </w:rPr>
          <w:t xml:space="preserve">sectors with the adoption of noble technologies such as electric vehicles and household appliances, as well as an </w:t>
        </w:r>
      </w:ins>
      <w:r w:rsidRPr="006065AA">
        <w:rPr>
          <w:rFonts w:eastAsia="Calibri"/>
          <w:sz w:val="24"/>
          <w:szCs w:val="24"/>
        </w:rPr>
        <w:t xml:space="preserve">increase in industrial activities, advancement of artificial intelligence, and use of powerful computers. Solar energy is an alternative, sustainable, and renewable energy resource to meet the </w:t>
      </w:r>
      <w:del w:id="200" w:author="Bijesh Mishra [2]" w:date="2025-01-23T09:51:00Z" w16du:dateUtc="2025-01-23T15:51:00Z">
        <w:r w:rsidRPr="006065AA" w:rsidDel="00D64B7D">
          <w:rPr>
            <w:rFonts w:eastAsia="Calibri"/>
            <w:sz w:val="24"/>
            <w:szCs w:val="24"/>
          </w:rPr>
          <w:delText>household scale demand of energy consumption in the hilly regions and industrial scale</w:delText>
        </w:r>
      </w:del>
      <w:ins w:id="201" w:author="Bijesh Mishra [2]" w:date="2025-01-23T09:51:00Z" w16du:dateUtc="2025-01-23T15:51:00Z">
        <w:r w:rsidR="00D64B7D">
          <w:rPr>
            <w:rFonts w:eastAsia="Calibri"/>
            <w:sz w:val="24"/>
            <w:szCs w:val="24"/>
          </w:rPr>
          <w:t>household-scale demand for energy consumption in the hilly regions and industrial-scale</w:t>
        </w:r>
      </w:ins>
      <w:r w:rsidRPr="006065AA">
        <w:rPr>
          <w:rFonts w:eastAsia="Calibri"/>
          <w:sz w:val="24"/>
          <w:szCs w:val="24"/>
        </w:rPr>
        <w:t xml:space="preserve"> demand in the Terai regions of Nepal. </w:t>
      </w:r>
    </w:p>
    <w:p w14:paraId="1422A471" w14:textId="77777777" w:rsidR="0019305C" w:rsidDel="00986F37" w:rsidRDefault="0019305C" w:rsidP="006065AA">
      <w:pPr>
        <w:widowControl w:val="0"/>
        <w:spacing w:line="240" w:lineRule="auto"/>
        <w:jc w:val="both"/>
        <w:rPr>
          <w:ins w:id="202" w:author="Bijesh Mishra" w:date="2025-01-22T23:05:00Z" w16du:dateUtc="2025-01-23T05:05:00Z"/>
          <w:del w:id="203" w:author="Bijesh Mishra [2]" w:date="2025-01-23T09:49:00Z" w16du:dateUtc="2025-01-23T15:49:00Z"/>
          <w:rFonts w:eastAsia="Calibri"/>
          <w:sz w:val="24"/>
          <w:szCs w:val="24"/>
        </w:rPr>
      </w:pPr>
    </w:p>
    <w:p w14:paraId="42843CF7" w14:textId="77777777" w:rsidR="0019305C" w:rsidRPr="006065AA" w:rsidDel="00986F37" w:rsidRDefault="0019305C" w:rsidP="006065AA">
      <w:pPr>
        <w:widowControl w:val="0"/>
        <w:spacing w:line="240" w:lineRule="auto"/>
        <w:jc w:val="both"/>
        <w:rPr>
          <w:del w:id="204" w:author="Bijesh Mishra [2]" w:date="2025-01-23T09:49:00Z" w16du:dateUtc="2025-01-23T15:49:00Z"/>
          <w:rFonts w:eastAsia="Calibri"/>
          <w:sz w:val="24"/>
          <w:szCs w:val="24"/>
        </w:rPr>
      </w:pPr>
    </w:p>
    <w:p w14:paraId="422ADFB3" w14:textId="77777777" w:rsidR="002C7F6E" w:rsidRPr="006065AA" w:rsidRDefault="002C7F6E" w:rsidP="006065AA">
      <w:pPr>
        <w:widowControl w:val="0"/>
        <w:spacing w:line="240" w:lineRule="auto"/>
        <w:jc w:val="both"/>
        <w:rPr>
          <w:rFonts w:eastAsia="Calibri"/>
          <w:sz w:val="24"/>
          <w:szCs w:val="24"/>
        </w:rPr>
      </w:pPr>
    </w:p>
    <w:p w14:paraId="01D4A4A2" w14:textId="77777777" w:rsidR="002C7F6E" w:rsidRPr="00827108" w:rsidRDefault="00F77DA6" w:rsidP="006065AA">
      <w:pPr>
        <w:numPr>
          <w:ilvl w:val="0"/>
          <w:numId w:val="4"/>
        </w:numPr>
        <w:spacing w:before="240" w:after="240" w:line="240" w:lineRule="auto"/>
        <w:jc w:val="both"/>
        <w:rPr>
          <w:rFonts w:eastAsia="Calibri"/>
          <w:b/>
          <w:bCs/>
          <w:sz w:val="24"/>
          <w:szCs w:val="24"/>
        </w:rPr>
      </w:pPr>
      <w:r w:rsidRPr="00827108">
        <w:rPr>
          <w:rFonts w:eastAsia="Calibri"/>
          <w:b/>
          <w:bCs/>
          <w:sz w:val="24"/>
          <w:szCs w:val="24"/>
          <w:u w:val="single"/>
        </w:rPr>
        <w:t xml:space="preserve">Options available to resolve the issues </w:t>
      </w:r>
    </w:p>
    <w:p w14:paraId="55BC7CB8" w14:textId="77777777" w:rsidR="002C7F6E" w:rsidRPr="006065AA" w:rsidRDefault="00F77DA6" w:rsidP="006065AA">
      <w:pPr>
        <w:numPr>
          <w:ilvl w:val="0"/>
          <w:numId w:val="7"/>
        </w:numPr>
        <w:spacing w:before="240" w:after="200" w:line="240" w:lineRule="auto"/>
        <w:jc w:val="both"/>
        <w:rPr>
          <w:rFonts w:eastAsia="Calibri"/>
          <w:b/>
          <w:sz w:val="24"/>
          <w:szCs w:val="24"/>
        </w:rPr>
      </w:pPr>
      <w:r w:rsidRPr="006065AA">
        <w:rPr>
          <w:rFonts w:eastAsia="Calibri"/>
          <w:sz w:val="24"/>
          <w:szCs w:val="24"/>
        </w:rPr>
        <w:t xml:space="preserve">Solar energy production can be localized at various production scales   </w:t>
      </w:r>
    </w:p>
    <w:p w14:paraId="3B097C95" w14:textId="77777777" w:rsidR="002C7F6E" w:rsidRPr="006065AA" w:rsidRDefault="00F77DA6" w:rsidP="006065AA">
      <w:pPr>
        <w:numPr>
          <w:ilvl w:val="1"/>
          <w:numId w:val="7"/>
        </w:numPr>
        <w:spacing w:before="240" w:after="200" w:line="240" w:lineRule="auto"/>
        <w:jc w:val="both"/>
        <w:rPr>
          <w:rFonts w:eastAsia="Calibri"/>
          <w:b/>
          <w:sz w:val="24"/>
          <w:szCs w:val="24"/>
        </w:rPr>
      </w:pPr>
      <w:r w:rsidRPr="006065AA">
        <w:rPr>
          <w:rFonts w:eastAsia="Calibri"/>
          <w:sz w:val="24"/>
          <w:szCs w:val="24"/>
        </w:rPr>
        <w:t>To help overcome transportation and grid expansion barriers imposed by high hills and mountains for hydroelectricity. Hydroelectricity and solar energy can complement each other in the energy sector.</w:t>
      </w:r>
    </w:p>
    <w:p w14:paraId="75FD3385" w14:textId="4258ACEA" w:rsidR="002C7F6E" w:rsidRPr="002309D7" w:rsidRDefault="00F77DA6" w:rsidP="006065AA">
      <w:pPr>
        <w:numPr>
          <w:ilvl w:val="0"/>
          <w:numId w:val="7"/>
        </w:numPr>
        <w:spacing w:line="240" w:lineRule="auto"/>
        <w:jc w:val="both"/>
        <w:rPr>
          <w:rFonts w:eastAsia="Calibri"/>
          <w:b/>
          <w:sz w:val="24"/>
          <w:szCs w:val="24"/>
        </w:rPr>
      </w:pPr>
      <w:r w:rsidRPr="006065AA">
        <w:rPr>
          <w:rFonts w:eastAsia="Calibri"/>
          <w:sz w:val="24"/>
          <w:szCs w:val="24"/>
        </w:rPr>
        <w:t xml:space="preserve">Solar energy can be integrated with </w:t>
      </w:r>
      <w:ins w:id="205" w:author="Bijesh Mishra [2]" w:date="2025-01-23T09:49:00Z" w16du:dateUtc="2025-01-23T15:49:00Z">
        <w:r w:rsidR="00986F37">
          <w:rPr>
            <w:rFonts w:eastAsia="Calibri"/>
            <w:sz w:val="24"/>
            <w:szCs w:val="24"/>
          </w:rPr>
          <w:t xml:space="preserve">the </w:t>
        </w:r>
      </w:ins>
      <w:r w:rsidRPr="006065AA">
        <w:rPr>
          <w:rFonts w:eastAsia="Calibri"/>
          <w:sz w:val="24"/>
          <w:szCs w:val="24"/>
        </w:rPr>
        <w:t xml:space="preserve">Nepali agricultural landscape. The agriculturally cultivable land remains fallow because of new opportunities opened by quality education, access to </w:t>
      </w:r>
      <w:del w:id="206" w:author="Bijesh Mishra [2]" w:date="2025-01-23T09:49:00Z" w16du:dateUtc="2025-01-23T15:49:00Z">
        <w:r w:rsidRPr="006065AA" w:rsidDel="00986F37">
          <w:rPr>
            <w:rFonts w:eastAsia="Calibri"/>
            <w:sz w:val="24"/>
            <w:szCs w:val="24"/>
          </w:rPr>
          <w:delText xml:space="preserve">internet, foreign employment, and </w:delText>
        </w:r>
      </w:del>
      <w:ins w:id="207" w:author="Bijesh Mishra [2]" w:date="2025-01-23T09:49:00Z" w16du:dateUtc="2025-01-23T15:49:00Z">
        <w:r w:rsidR="00986F37">
          <w:rPr>
            <w:rFonts w:eastAsia="Calibri"/>
            <w:sz w:val="24"/>
            <w:szCs w:val="24"/>
          </w:rPr>
          <w:t xml:space="preserve">the internet, foreign employment, and a </w:t>
        </w:r>
      </w:ins>
      <w:r w:rsidRPr="006065AA">
        <w:rPr>
          <w:rFonts w:eastAsia="Calibri"/>
          <w:sz w:val="24"/>
          <w:szCs w:val="24"/>
        </w:rPr>
        <w:t xml:space="preserve">highly profitable service sector. </w:t>
      </w:r>
      <w:del w:id="208" w:author="Bijesh Mishra [2]" w:date="2025-01-23T09:49:00Z" w16du:dateUtc="2025-01-23T15:49:00Z">
        <w:r w:rsidRPr="006065AA" w:rsidDel="00986F37">
          <w:rPr>
            <w:rFonts w:eastAsia="Calibri"/>
            <w:sz w:val="24"/>
            <w:szCs w:val="24"/>
          </w:rPr>
          <w:delText>Fallow agricultural lands can be utilized to install small to large scale solar energy production systems depending upon the land parcel size</w:delText>
        </w:r>
      </w:del>
      <w:ins w:id="209" w:author="Bijesh Mishra [2]" w:date="2025-01-23T09:49:00Z" w16du:dateUtc="2025-01-23T15:49:00Z">
        <w:r w:rsidR="00986F37">
          <w:rPr>
            <w:rFonts w:eastAsia="Calibri"/>
            <w:sz w:val="24"/>
            <w:szCs w:val="24"/>
          </w:rPr>
          <w:t>Depending on the land parcel size, fallow agricultural lands can be installed to install small to large-scale solar energy production systems</w:t>
        </w:r>
      </w:ins>
      <w:r w:rsidRPr="006065AA">
        <w:rPr>
          <w:rFonts w:eastAsia="Calibri"/>
          <w:sz w:val="24"/>
          <w:szCs w:val="24"/>
        </w:rPr>
        <w:t xml:space="preserve">. </w:t>
      </w:r>
    </w:p>
    <w:p w14:paraId="42458E84" w14:textId="77777777" w:rsidR="002309D7" w:rsidRPr="006065AA" w:rsidRDefault="002309D7" w:rsidP="002309D7">
      <w:pPr>
        <w:spacing w:line="240" w:lineRule="auto"/>
        <w:ind w:left="720"/>
        <w:jc w:val="both"/>
        <w:rPr>
          <w:rFonts w:eastAsia="Calibri"/>
          <w:b/>
          <w:sz w:val="24"/>
          <w:szCs w:val="24"/>
        </w:rPr>
      </w:pPr>
    </w:p>
    <w:p w14:paraId="0DAE7BE4" w14:textId="72AE811A" w:rsidR="002C7F6E" w:rsidRPr="006065AA" w:rsidRDefault="00F77DA6" w:rsidP="006065AA">
      <w:pPr>
        <w:numPr>
          <w:ilvl w:val="0"/>
          <w:numId w:val="7"/>
        </w:numPr>
        <w:spacing w:line="240" w:lineRule="auto"/>
        <w:jc w:val="both"/>
        <w:rPr>
          <w:rFonts w:eastAsia="Calibri"/>
          <w:b/>
          <w:sz w:val="24"/>
          <w:szCs w:val="24"/>
        </w:rPr>
      </w:pPr>
      <w:r w:rsidRPr="006065AA">
        <w:rPr>
          <w:rFonts w:eastAsia="Calibri"/>
          <w:sz w:val="24"/>
          <w:szCs w:val="24"/>
        </w:rPr>
        <w:t xml:space="preserve">Solar panels can be further integrated with irrigation channels, roads, urban planning, and housing codes. We recommend </w:t>
      </w:r>
      <w:del w:id="210" w:author="Bijesh Mishra [2]" w:date="2025-01-23T09:49:00Z" w16du:dateUtc="2025-01-23T15:49:00Z">
        <w:r w:rsidRPr="006065AA" w:rsidDel="00986F37">
          <w:rPr>
            <w:rFonts w:eastAsia="Calibri"/>
            <w:sz w:val="24"/>
            <w:szCs w:val="24"/>
          </w:rPr>
          <w:delText xml:space="preserve">following intervention to increase </w:delText>
        </w:r>
      </w:del>
      <w:ins w:id="211" w:author="Bijesh Mishra [2]" w:date="2025-01-23T09:49:00Z" w16du:dateUtc="2025-01-23T15:49:00Z">
        <w:r w:rsidR="00986F37">
          <w:rPr>
            <w:rFonts w:eastAsia="Calibri"/>
            <w:sz w:val="24"/>
            <w:szCs w:val="24"/>
          </w:rPr>
          <w:t xml:space="preserve">the following intervention to increase </w:t>
        </w:r>
      </w:ins>
      <w:ins w:id="212" w:author="Bijesh Mishra [2]" w:date="2025-01-23T09:50:00Z" w16du:dateUtc="2025-01-23T15:50:00Z">
        <w:r w:rsidR="00986F37">
          <w:rPr>
            <w:rFonts w:eastAsia="Calibri"/>
            <w:sz w:val="24"/>
            <w:szCs w:val="24"/>
          </w:rPr>
          <w:t>renewable energy production</w:t>
        </w:r>
      </w:ins>
      <w:del w:id="213" w:author="Bijesh Mishra [2]" w:date="2025-01-23T09:50:00Z" w16du:dateUtc="2025-01-23T15:50:00Z">
        <w:r w:rsidRPr="006065AA" w:rsidDel="00986F37">
          <w:rPr>
            <w:rFonts w:eastAsia="Calibri"/>
            <w:sz w:val="24"/>
            <w:szCs w:val="24"/>
          </w:rPr>
          <w:delText>production of renewable energy</w:delText>
        </w:r>
      </w:del>
      <w:r w:rsidRPr="006065AA">
        <w:rPr>
          <w:rFonts w:eastAsia="Calibri"/>
          <w:sz w:val="24"/>
          <w:szCs w:val="24"/>
        </w:rPr>
        <w:t xml:space="preserve"> while utilizing agricultural land.</w:t>
      </w:r>
    </w:p>
    <w:p w14:paraId="79D395FE" w14:textId="77777777" w:rsidR="002C7F6E" w:rsidRPr="006065AA" w:rsidRDefault="002C7F6E" w:rsidP="006065AA">
      <w:pPr>
        <w:spacing w:line="240" w:lineRule="auto"/>
        <w:ind w:left="720"/>
        <w:jc w:val="both"/>
        <w:rPr>
          <w:rFonts w:eastAsia="Calibri"/>
          <w:sz w:val="24"/>
          <w:szCs w:val="24"/>
        </w:rPr>
      </w:pPr>
    </w:p>
    <w:p w14:paraId="452E2C02" w14:textId="77777777" w:rsidR="002C7F6E" w:rsidRPr="00827108" w:rsidRDefault="00F77DA6" w:rsidP="006065AA">
      <w:pPr>
        <w:numPr>
          <w:ilvl w:val="0"/>
          <w:numId w:val="4"/>
        </w:numPr>
        <w:spacing w:line="240" w:lineRule="auto"/>
        <w:jc w:val="both"/>
        <w:rPr>
          <w:rFonts w:eastAsia="Calibri"/>
          <w:b/>
          <w:bCs/>
          <w:sz w:val="24"/>
          <w:szCs w:val="24"/>
        </w:rPr>
      </w:pPr>
      <w:r w:rsidRPr="00827108">
        <w:rPr>
          <w:rFonts w:eastAsia="Calibri"/>
          <w:b/>
          <w:bCs/>
          <w:sz w:val="24"/>
          <w:szCs w:val="24"/>
          <w:u w:val="single"/>
        </w:rPr>
        <w:t xml:space="preserve">High-Level Recommendations for Reform </w:t>
      </w:r>
    </w:p>
    <w:p w14:paraId="175B1096" w14:textId="77777777" w:rsidR="002C7F6E" w:rsidRPr="006065AA" w:rsidRDefault="002C7F6E" w:rsidP="006065AA">
      <w:pPr>
        <w:spacing w:line="240" w:lineRule="auto"/>
        <w:jc w:val="both"/>
        <w:rPr>
          <w:rFonts w:eastAsia="Calibri"/>
          <w:b/>
          <w:sz w:val="24"/>
          <w:szCs w:val="24"/>
        </w:rPr>
      </w:pPr>
    </w:p>
    <w:p w14:paraId="1B980563" w14:textId="06304419" w:rsidR="002C7F6E" w:rsidRPr="00827108" w:rsidRDefault="00F77DA6" w:rsidP="006065AA">
      <w:pPr>
        <w:numPr>
          <w:ilvl w:val="0"/>
          <w:numId w:val="15"/>
        </w:numPr>
        <w:spacing w:line="240" w:lineRule="auto"/>
        <w:jc w:val="both"/>
        <w:rPr>
          <w:rFonts w:eastAsia="Calibri"/>
          <w:b/>
          <w:bCs/>
          <w:sz w:val="24"/>
          <w:szCs w:val="24"/>
        </w:rPr>
      </w:pPr>
      <w:r w:rsidRPr="00827108">
        <w:rPr>
          <w:rFonts w:eastAsia="Calibri"/>
          <w:b/>
          <w:bCs/>
          <w:sz w:val="24"/>
          <w:szCs w:val="24"/>
        </w:rPr>
        <w:t>Immediate (0-3 years)</w:t>
      </w:r>
    </w:p>
    <w:p w14:paraId="321377F7" w14:textId="66CC98CA" w:rsidR="002C7F6E" w:rsidRPr="006065AA" w:rsidRDefault="00F77DA6" w:rsidP="006065AA">
      <w:pPr>
        <w:numPr>
          <w:ilvl w:val="1"/>
          <w:numId w:val="15"/>
        </w:numPr>
        <w:spacing w:line="240" w:lineRule="auto"/>
        <w:jc w:val="both"/>
        <w:rPr>
          <w:rFonts w:eastAsia="Calibri"/>
          <w:sz w:val="24"/>
          <w:szCs w:val="24"/>
        </w:rPr>
      </w:pPr>
      <w:r w:rsidRPr="006065AA">
        <w:rPr>
          <w:rFonts w:eastAsia="Calibri"/>
          <w:sz w:val="24"/>
          <w:szCs w:val="24"/>
        </w:rPr>
        <w:t xml:space="preserve">Study </w:t>
      </w:r>
      <w:del w:id="214" w:author="Bijesh Mishra [2]" w:date="2025-01-23T09:51:00Z" w16du:dateUtc="2025-01-23T15:51:00Z">
        <w:r w:rsidRPr="006065AA" w:rsidDel="009824B3">
          <w:rPr>
            <w:rFonts w:eastAsia="Calibri"/>
            <w:sz w:val="24"/>
            <w:szCs w:val="24"/>
          </w:rPr>
          <w:delText xml:space="preserve">of current and future energy needs for the country to achieve complete decarbonization of the entire </w:delText>
        </w:r>
      </w:del>
      <w:ins w:id="215" w:author="Bijesh Mishra [2]" w:date="2025-01-23T09:51:00Z" w16du:dateUtc="2025-01-23T15:51:00Z">
        <w:r w:rsidR="009824B3">
          <w:rPr>
            <w:rFonts w:eastAsia="Calibri"/>
            <w:sz w:val="24"/>
            <w:szCs w:val="24"/>
          </w:rPr>
          <w:t>current and future energy needs for the country to achieve complete decarbonization</w:t>
        </w:r>
      </w:ins>
      <w:del w:id="216" w:author="Bijesh Mishra [2]" w:date="2025-01-23T09:52:00Z" w16du:dateUtc="2025-01-23T15:52:00Z">
        <w:r w:rsidRPr="006065AA" w:rsidDel="009824B3">
          <w:rPr>
            <w:rFonts w:eastAsia="Calibri"/>
            <w:sz w:val="24"/>
            <w:szCs w:val="24"/>
          </w:rPr>
          <w:delText>country</w:delText>
        </w:r>
      </w:del>
      <w:del w:id="217" w:author="Bijesh Mishra [2]" w:date="2025-01-23T09:50:00Z" w16du:dateUtc="2025-01-23T15:50:00Z">
        <w:r w:rsidRPr="006065AA" w:rsidDel="00986F37">
          <w:rPr>
            <w:rFonts w:eastAsia="Calibri"/>
            <w:sz w:val="24"/>
            <w:szCs w:val="24"/>
          </w:rPr>
          <w:delText xml:space="preserve"> such as, but not limited to, techno-economic analysis, energy production, social, ecological, </w:delText>
        </w:r>
      </w:del>
      <w:ins w:id="218" w:author="Bijesh Mishra [2]" w:date="2025-01-23T09:50:00Z" w16du:dateUtc="2025-01-23T15:50:00Z">
        <w:r w:rsidR="00986F37">
          <w:rPr>
            <w:rFonts w:eastAsia="Calibri"/>
            <w:sz w:val="24"/>
            <w:szCs w:val="24"/>
          </w:rPr>
          <w:t xml:space="preserve">, such as, but not limited to, techno-economic analysis, </w:t>
        </w:r>
        <w:r w:rsidR="00986F37">
          <w:rPr>
            <w:rFonts w:eastAsia="Calibri"/>
            <w:sz w:val="24"/>
            <w:szCs w:val="24"/>
          </w:rPr>
          <w:lastRenderedPageBreak/>
          <w:t xml:space="preserve">energy production, social, ecological, and </w:t>
        </w:r>
      </w:ins>
      <w:r w:rsidRPr="006065AA">
        <w:rPr>
          <w:rFonts w:eastAsia="Calibri"/>
          <w:sz w:val="24"/>
          <w:szCs w:val="24"/>
        </w:rPr>
        <w:t>environmental feasibility study, etc.</w:t>
      </w:r>
    </w:p>
    <w:p w14:paraId="2FEDFFC5" w14:textId="7BF0E5D3" w:rsidR="002C7F6E" w:rsidRPr="006065AA" w:rsidRDefault="00F77DA6" w:rsidP="006065AA">
      <w:pPr>
        <w:numPr>
          <w:ilvl w:val="1"/>
          <w:numId w:val="15"/>
        </w:numPr>
        <w:spacing w:line="240" w:lineRule="auto"/>
        <w:jc w:val="both"/>
        <w:rPr>
          <w:rFonts w:eastAsia="Calibri"/>
          <w:sz w:val="24"/>
          <w:szCs w:val="24"/>
        </w:rPr>
      </w:pPr>
      <w:r w:rsidRPr="006065AA">
        <w:rPr>
          <w:rFonts w:eastAsia="Calibri"/>
          <w:sz w:val="24"/>
          <w:szCs w:val="24"/>
        </w:rPr>
        <w:t xml:space="preserve">Energy policy reform study to design policy incentivizing rapid adoption of clean and renewable </w:t>
      </w:r>
      <w:del w:id="219" w:author="Bijesh Mishra [2]" w:date="2025-01-23T09:52:00Z" w16du:dateUtc="2025-01-23T15:52:00Z">
        <w:r w:rsidRPr="006065AA" w:rsidDel="009824B3">
          <w:rPr>
            <w:rFonts w:eastAsia="Calibri"/>
            <w:sz w:val="24"/>
            <w:szCs w:val="24"/>
          </w:rPr>
          <w:delText>energy friendly</w:delText>
        </w:r>
      </w:del>
      <w:ins w:id="220" w:author="Bijesh Mishra [2]" w:date="2025-01-23T09:52:00Z" w16du:dateUtc="2025-01-23T15:52:00Z">
        <w:r w:rsidR="009824B3">
          <w:rPr>
            <w:rFonts w:eastAsia="Calibri"/>
            <w:sz w:val="24"/>
            <w:szCs w:val="24"/>
          </w:rPr>
          <w:t>energy-friendly</w:t>
        </w:r>
      </w:ins>
      <w:r w:rsidRPr="006065AA">
        <w:rPr>
          <w:rFonts w:eastAsia="Calibri"/>
          <w:sz w:val="24"/>
          <w:szCs w:val="24"/>
        </w:rPr>
        <w:t xml:space="preserve"> technologies.</w:t>
      </w:r>
    </w:p>
    <w:p w14:paraId="5879F584" w14:textId="53E55075" w:rsidR="002C7F6E" w:rsidRDefault="00F77DA6" w:rsidP="006065AA">
      <w:pPr>
        <w:numPr>
          <w:ilvl w:val="1"/>
          <w:numId w:val="15"/>
        </w:numPr>
        <w:spacing w:line="240" w:lineRule="auto"/>
        <w:jc w:val="both"/>
        <w:rPr>
          <w:rFonts w:eastAsia="Calibri"/>
          <w:sz w:val="24"/>
          <w:szCs w:val="24"/>
        </w:rPr>
      </w:pPr>
      <w:r w:rsidRPr="006065AA">
        <w:rPr>
          <w:rFonts w:eastAsia="Calibri"/>
          <w:sz w:val="24"/>
          <w:szCs w:val="24"/>
        </w:rPr>
        <w:t xml:space="preserve">Market feasibility </w:t>
      </w:r>
      <w:del w:id="221" w:author="Bijesh Mishra [2]" w:date="2025-01-23T09:52:00Z" w16du:dateUtc="2025-01-23T15:52:00Z">
        <w:r w:rsidRPr="006065AA" w:rsidDel="009824B3">
          <w:rPr>
            <w:rFonts w:eastAsia="Calibri"/>
            <w:sz w:val="24"/>
            <w:szCs w:val="24"/>
          </w:rPr>
          <w:delText xml:space="preserve">study such as, but not limited to, </w:delText>
        </w:r>
      </w:del>
      <w:ins w:id="222" w:author="Bijesh Mishra [2]" w:date="2025-01-23T09:52:00Z" w16du:dateUtc="2025-01-23T15:52:00Z">
        <w:r w:rsidR="009824B3">
          <w:rPr>
            <w:rFonts w:eastAsia="Calibri"/>
            <w:sz w:val="24"/>
            <w:szCs w:val="24"/>
          </w:rPr>
          <w:t xml:space="preserve">studies include, but are not limited to, the </w:t>
        </w:r>
      </w:ins>
      <w:r w:rsidRPr="006065AA">
        <w:rPr>
          <w:rFonts w:eastAsia="Calibri"/>
          <w:sz w:val="24"/>
          <w:szCs w:val="24"/>
        </w:rPr>
        <w:t>cost of energy storage, transmission, and utilization, electric grid expansion, cost minimization, etc.</w:t>
      </w:r>
    </w:p>
    <w:p w14:paraId="537C6F2E" w14:textId="77777777" w:rsidR="002309D7" w:rsidRPr="006065AA" w:rsidRDefault="002309D7" w:rsidP="002309D7">
      <w:pPr>
        <w:spacing w:line="240" w:lineRule="auto"/>
        <w:ind w:left="1440"/>
        <w:jc w:val="both"/>
        <w:rPr>
          <w:rFonts w:eastAsia="Calibri"/>
          <w:sz w:val="24"/>
          <w:szCs w:val="24"/>
        </w:rPr>
      </w:pPr>
    </w:p>
    <w:p w14:paraId="59CCB7B2" w14:textId="192A0FC1" w:rsidR="002C7F6E" w:rsidRPr="00827108" w:rsidRDefault="00F77DA6" w:rsidP="003C58F6">
      <w:pPr>
        <w:numPr>
          <w:ilvl w:val="0"/>
          <w:numId w:val="28"/>
        </w:numPr>
        <w:spacing w:line="240" w:lineRule="auto"/>
        <w:jc w:val="both"/>
        <w:rPr>
          <w:rFonts w:eastAsia="Calibri"/>
          <w:b/>
          <w:bCs/>
          <w:sz w:val="24"/>
          <w:szCs w:val="24"/>
        </w:rPr>
      </w:pPr>
      <w:r w:rsidRPr="00827108">
        <w:rPr>
          <w:rFonts w:eastAsia="Calibri"/>
          <w:b/>
          <w:bCs/>
          <w:sz w:val="24"/>
          <w:szCs w:val="24"/>
        </w:rPr>
        <w:t>Midterm (3-5 years)</w:t>
      </w:r>
    </w:p>
    <w:p w14:paraId="1DB01357" w14:textId="020F7D09" w:rsidR="002C7F6E" w:rsidRPr="006065AA" w:rsidRDefault="00F77DA6" w:rsidP="003C58F6">
      <w:pPr>
        <w:numPr>
          <w:ilvl w:val="1"/>
          <w:numId w:val="28"/>
        </w:numPr>
        <w:spacing w:line="240" w:lineRule="auto"/>
        <w:jc w:val="both"/>
        <w:rPr>
          <w:rFonts w:eastAsia="Calibri"/>
          <w:sz w:val="24"/>
          <w:szCs w:val="24"/>
        </w:rPr>
      </w:pPr>
      <w:r w:rsidRPr="006065AA">
        <w:rPr>
          <w:rFonts w:eastAsia="Calibri"/>
          <w:sz w:val="24"/>
          <w:szCs w:val="24"/>
        </w:rPr>
        <w:t xml:space="preserve">Drafting national plans for complete decarbonization of the energy, household, and industrial </w:t>
      </w:r>
      <w:del w:id="223" w:author="Bijesh Mishra [2]" w:date="2025-01-23T09:52:00Z" w16du:dateUtc="2025-01-23T15:52:00Z">
        <w:r w:rsidRPr="006065AA" w:rsidDel="004F09DE">
          <w:rPr>
            <w:rFonts w:eastAsia="Calibri"/>
            <w:sz w:val="24"/>
            <w:szCs w:val="24"/>
          </w:rPr>
          <w:delText>sector based on lessons learned from immediate term feasibility study</w:delText>
        </w:r>
      </w:del>
      <w:ins w:id="224" w:author="Bijesh Mishra [2]" w:date="2025-01-23T09:52:00Z" w16du:dateUtc="2025-01-23T15:52:00Z">
        <w:r w:rsidR="004F09DE">
          <w:rPr>
            <w:rFonts w:eastAsia="Calibri"/>
            <w:sz w:val="24"/>
            <w:szCs w:val="24"/>
          </w:rPr>
          <w:t>sectors based on lessons learned from immediate-term feasibility studies</w:t>
        </w:r>
      </w:ins>
      <w:r w:rsidRPr="006065AA">
        <w:rPr>
          <w:rFonts w:eastAsia="Calibri"/>
          <w:sz w:val="24"/>
          <w:szCs w:val="24"/>
        </w:rPr>
        <w:t xml:space="preserve"> and energy policy research.</w:t>
      </w:r>
    </w:p>
    <w:p w14:paraId="06E2A4C2" w14:textId="2D3605A5" w:rsidR="002C7F6E" w:rsidRDefault="00F77DA6" w:rsidP="003C58F6">
      <w:pPr>
        <w:numPr>
          <w:ilvl w:val="1"/>
          <w:numId w:val="28"/>
        </w:numPr>
        <w:spacing w:line="240" w:lineRule="auto"/>
        <w:jc w:val="both"/>
        <w:rPr>
          <w:rFonts w:eastAsia="Calibri"/>
          <w:sz w:val="24"/>
          <w:szCs w:val="24"/>
        </w:rPr>
      </w:pPr>
      <w:r w:rsidRPr="006065AA">
        <w:rPr>
          <w:rFonts w:eastAsia="Calibri"/>
          <w:sz w:val="24"/>
          <w:szCs w:val="24"/>
        </w:rPr>
        <w:t xml:space="preserve">Piloting </w:t>
      </w:r>
      <w:del w:id="225" w:author="Bijesh Mishra [2]" w:date="2025-01-23T09:52:00Z" w16du:dateUtc="2025-01-23T15:52:00Z">
        <w:r w:rsidRPr="006065AA" w:rsidDel="004F09DE">
          <w:rPr>
            <w:rFonts w:eastAsia="Calibri"/>
            <w:sz w:val="24"/>
            <w:szCs w:val="24"/>
          </w:rPr>
          <w:delText>household scale, middle scale</w:delText>
        </w:r>
      </w:del>
      <w:ins w:id="226" w:author="Bijesh Mishra [2]" w:date="2025-01-23T09:52:00Z" w16du:dateUtc="2025-01-23T15:52:00Z">
        <w:r w:rsidR="004F09DE">
          <w:rPr>
            <w:rFonts w:eastAsia="Calibri"/>
            <w:sz w:val="24"/>
            <w:szCs w:val="24"/>
          </w:rPr>
          <w:t>household-scale, middle-scale</w:t>
        </w:r>
      </w:ins>
      <w:r w:rsidRPr="006065AA">
        <w:rPr>
          <w:rFonts w:eastAsia="Calibri"/>
          <w:sz w:val="24"/>
          <w:szCs w:val="24"/>
        </w:rPr>
        <w:t xml:space="preserve">, and </w:t>
      </w:r>
      <w:r w:rsidR="00DF2E50" w:rsidRPr="006065AA">
        <w:rPr>
          <w:rFonts w:eastAsia="Calibri"/>
          <w:sz w:val="24"/>
          <w:szCs w:val="24"/>
        </w:rPr>
        <w:t>large-scale</w:t>
      </w:r>
      <w:r w:rsidRPr="006065AA">
        <w:rPr>
          <w:rFonts w:eastAsia="Calibri"/>
          <w:sz w:val="24"/>
          <w:szCs w:val="24"/>
        </w:rPr>
        <w:t xml:space="preserve"> solar energy projects in targeted sites in multiple locations throughout the country. Adjust the plan according to lessons learned from field implementation of solar energy projects. </w:t>
      </w:r>
    </w:p>
    <w:p w14:paraId="1D4D3E33" w14:textId="77777777" w:rsidR="002309D7" w:rsidRPr="006065AA" w:rsidRDefault="002309D7" w:rsidP="00DD31F0">
      <w:pPr>
        <w:spacing w:line="240" w:lineRule="auto"/>
        <w:ind w:left="1440"/>
        <w:jc w:val="both"/>
        <w:rPr>
          <w:rFonts w:eastAsia="Calibri"/>
          <w:sz w:val="24"/>
          <w:szCs w:val="24"/>
        </w:rPr>
      </w:pPr>
    </w:p>
    <w:p w14:paraId="3FD76A23" w14:textId="7DAB1170" w:rsidR="002C7F6E" w:rsidRPr="00827108" w:rsidRDefault="00F77DA6" w:rsidP="006065AA">
      <w:pPr>
        <w:numPr>
          <w:ilvl w:val="0"/>
          <w:numId w:val="10"/>
        </w:numPr>
        <w:spacing w:line="240" w:lineRule="auto"/>
        <w:jc w:val="both"/>
        <w:rPr>
          <w:rFonts w:eastAsia="Calibri"/>
          <w:b/>
          <w:bCs/>
          <w:sz w:val="24"/>
          <w:szCs w:val="24"/>
        </w:rPr>
      </w:pPr>
      <w:r w:rsidRPr="00827108">
        <w:rPr>
          <w:rFonts w:eastAsia="Calibri"/>
          <w:b/>
          <w:bCs/>
          <w:sz w:val="24"/>
          <w:szCs w:val="24"/>
        </w:rPr>
        <w:t>Long-term (</w:t>
      </w:r>
      <w:del w:id="227" w:author="Bijesh Mishra [2]" w:date="2025-01-22T22:33:00Z" w16du:dateUtc="2025-01-23T04:33:00Z">
        <w:r w:rsidRPr="00827108" w:rsidDel="00E07125">
          <w:rPr>
            <w:rFonts w:eastAsia="Calibri"/>
            <w:b/>
            <w:bCs/>
            <w:sz w:val="24"/>
            <w:szCs w:val="24"/>
          </w:rPr>
          <w:delText xml:space="preserve"> </w:delText>
        </w:r>
      </w:del>
      <w:r w:rsidRPr="00827108">
        <w:rPr>
          <w:rFonts w:eastAsia="Calibri"/>
          <w:b/>
          <w:bCs/>
          <w:sz w:val="24"/>
          <w:szCs w:val="24"/>
        </w:rPr>
        <w:t>5+ years)</w:t>
      </w:r>
    </w:p>
    <w:p w14:paraId="460F9B61" w14:textId="0DA27BBE" w:rsidR="002C7F6E" w:rsidRDefault="00F77DA6" w:rsidP="006065AA">
      <w:pPr>
        <w:numPr>
          <w:ilvl w:val="1"/>
          <w:numId w:val="10"/>
        </w:numPr>
        <w:spacing w:line="240" w:lineRule="auto"/>
        <w:jc w:val="both"/>
        <w:rPr>
          <w:rFonts w:eastAsia="Calibri"/>
          <w:sz w:val="24"/>
          <w:szCs w:val="24"/>
        </w:rPr>
      </w:pPr>
      <w:r w:rsidRPr="006065AA">
        <w:rPr>
          <w:rFonts w:eastAsia="Calibri"/>
          <w:sz w:val="24"/>
          <w:szCs w:val="24"/>
        </w:rPr>
        <w:t xml:space="preserve">Develop </w:t>
      </w:r>
      <w:del w:id="228" w:author="Bijesh Mishra [2]" w:date="2025-01-23T09:52:00Z" w16du:dateUtc="2025-01-23T15:52:00Z">
        <w:r w:rsidRPr="006065AA" w:rsidDel="004F09DE">
          <w:rPr>
            <w:rFonts w:eastAsia="Calibri"/>
            <w:sz w:val="24"/>
            <w:szCs w:val="24"/>
          </w:rPr>
          <w:delText>long term policy, intervention, implementation, and regulatory mechanism</w:delText>
        </w:r>
      </w:del>
      <w:ins w:id="229" w:author="Bijesh Mishra [2]" w:date="2025-01-23T09:52:00Z" w16du:dateUtc="2025-01-23T15:52:00Z">
        <w:r w:rsidR="004F09DE">
          <w:rPr>
            <w:rFonts w:eastAsia="Calibri"/>
            <w:sz w:val="24"/>
            <w:szCs w:val="24"/>
          </w:rPr>
          <w:t>long-term policy, intervention, implementation, and regulatory mechanisms</w:t>
        </w:r>
      </w:ins>
      <w:r w:rsidRPr="006065AA">
        <w:rPr>
          <w:rFonts w:eastAsia="Calibri"/>
          <w:sz w:val="24"/>
          <w:szCs w:val="24"/>
        </w:rPr>
        <w:t xml:space="preserve"> to increase nationwide adoption of solar energy and plan to achieve complete decarbonization to achieve at least net-zero carbon emission within another 2-3 decades.</w:t>
      </w:r>
    </w:p>
    <w:p w14:paraId="3D5BD052" w14:textId="77777777" w:rsidR="00DD31F0" w:rsidRDefault="00DD31F0" w:rsidP="00DD31F0">
      <w:pPr>
        <w:spacing w:line="240" w:lineRule="auto"/>
        <w:ind w:left="1440"/>
        <w:jc w:val="both"/>
        <w:rPr>
          <w:ins w:id="230" w:author="Bijesh Mishra" w:date="2025-01-22T23:08:00Z" w16du:dateUtc="2025-01-23T05:08:00Z"/>
          <w:rFonts w:eastAsia="Calibri"/>
          <w:sz w:val="24"/>
          <w:szCs w:val="24"/>
        </w:rPr>
      </w:pPr>
    </w:p>
    <w:p w14:paraId="77D3F2A9" w14:textId="77777777" w:rsidR="00BB04A8" w:rsidRDefault="00BB04A8" w:rsidP="00DD31F0">
      <w:pPr>
        <w:spacing w:line="240" w:lineRule="auto"/>
        <w:ind w:left="1440"/>
        <w:jc w:val="both"/>
        <w:rPr>
          <w:ins w:id="231" w:author="Bijesh Mishra" w:date="2025-01-22T23:08:00Z" w16du:dateUtc="2025-01-23T05:08:00Z"/>
          <w:rFonts w:eastAsia="Calibri"/>
          <w:sz w:val="24"/>
          <w:szCs w:val="24"/>
        </w:rPr>
      </w:pPr>
    </w:p>
    <w:p w14:paraId="3CB49B09" w14:textId="77777777" w:rsidR="00BB04A8" w:rsidRPr="006065AA" w:rsidRDefault="00BB04A8" w:rsidP="00DD31F0">
      <w:pPr>
        <w:spacing w:line="240" w:lineRule="auto"/>
        <w:ind w:left="1440"/>
        <w:jc w:val="both"/>
        <w:rPr>
          <w:rFonts w:eastAsia="Calibri"/>
          <w:sz w:val="24"/>
          <w:szCs w:val="24"/>
        </w:rPr>
      </w:pPr>
    </w:p>
    <w:p w14:paraId="5FC8A9D5" w14:textId="77777777" w:rsidR="002C7F6E" w:rsidRPr="00827108" w:rsidRDefault="00F77DA6" w:rsidP="006065AA">
      <w:pPr>
        <w:numPr>
          <w:ilvl w:val="0"/>
          <w:numId w:val="4"/>
        </w:numPr>
        <w:spacing w:line="240" w:lineRule="auto"/>
        <w:jc w:val="both"/>
        <w:rPr>
          <w:rFonts w:eastAsia="Calibri"/>
          <w:b/>
          <w:bCs/>
          <w:sz w:val="24"/>
          <w:szCs w:val="24"/>
        </w:rPr>
      </w:pPr>
      <w:r w:rsidRPr="00827108">
        <w:rPr>
          <w:rFonts w:eastAsia="Calibri"/>
          <w:b/>
          <w:bCs/>
          <w:sz w:val="24"/>
          <w:szCs w:val="24"/>
        </w:rPr>
        <w:t xml:space="preserve">Relevant Suggested References  </w:t>
      </w:r>
    </w:p>
    <w:p w14:paraId="3028492A" w14:textId="71964B23" w:rsidR="00F00005" w:rsidRDefault="00F77DA6" w:rsidP="003C58F6">
      <w:pPr>
        <w:numPr>
          <w:ilvl w:val="0"/>
          <w:numId w:val="21"/>
        </w:numPr>
        <w:spacing w:line="240" w:lineRule="auto"/>
        <w:jc w:val="both"/>
        <w:rPr>
          <w:ins w:id="232" w:author="Bijesh Mishra" w:date="2025-01-22T23:09:00Z" w16du:dateUtc="2025-01-23T05:09:00Z"/>
          <w:rFonts w:eastAsia="Calibri"/>
          <w:sz w:val="24"/>
          <w:szCs w:val="24"/>
        </w:rPr>
      </w:pPr>
      <w:r w:rsidRPr="006065AA">
        <w:rPr>
          <w:rFonts w:eastAsia="Calibri"/>
          <w:sz w:val="24"/>
          <w:szCs w:val="24"/>
        </w:rPr>
        <w:t xml:space="preserve">Ritchie, H., &amp; Roser, M. (2020). </w:t>
      </w:r>
      <w:r w:rsidRPr="006065AA">
        <w:rPr>
          <w:rFonts w:eastAsia="Calibri"/>
          <w:i/>
          <w:sz w:val="24"/>
          <w:szCs w:val="24"/>
        </w:rPr>
        <w:t>Nepal: Energy Country Profile</w:t>
      </w:r>
      <w:r w:rsidRPr="006065AA">
        <w:rPr>
          <w:rFonts w:eastAsia="Calibri"/>
          <w:sz w:val="24"/>
          <w:szCs w:val="24"/>
        </w:rPr>
        <w:t xml:space="preserve">. Our World in Data. Retrieved 1 7, 2024, from </w:t>
      </w:r>
      <w:ins w:id="233" w:author="Bijesh Mishra" w:date="2025-01-22T23:09:00Z" w16du:dateUtc="2025-01-23T05:09:00Z">
        <w:r w:rsidR="00F00005">
          <w:rPr>
            <w:rFonts w:eastAsia="Calibri"/>
            <w:sz w:val="24"/>
            <w:szCs w:val="24"/>
          </w:rPr>
          <w:fldChar w:fldCharType="begin"/>
        </w:r>
        <w:r w:rsidR="00F00005">
          <w:rPr>
            <w:rFonts w:eastAsia="Calibri"/>
            <w:sz w:val="24"/>
            <w:szCs w:val="24"/>
          </w:rPr>
          <w:instrText>HYPERLINK "</w:instrText>
        </w:r>
      </w:ins>
      <w:r w:rsidR="00F00005" w:rsidRPr="006065AA">
        <w:rPr>
          <w:rFonts w:eastAsia="Calibri"/>
          <w:sz w:val="24"/>
          <w:szCs w:val="24"/>
        </w:rPr>
        <w:instrText>https://ourworldindata.org/energy/country/nepal</w:instrText>
      </w:r>
      <w:ins w:id="234" w:author="Bijesh Mishra" w:date="2025-01-22T23:09:00Z" w16du:dateUtc="2025-01-23T05:09:00Z">
        <w:r w:rsidR="00F00005">
          <w:rPr>
            <w:rFonts w:eastAsia="Calibri"/>
            <w:sz w:val="24"/>
            <w:szCs w:val="24"/>
          </w:rPr>
          <w:instrText>"</w:instrText>
        </w:r>
        <w:r w:rsidR="00F00005">
          <w:rPr>
            <w:rFonts w:eastAsia="Calibri"/>
            <w:sz w:val="24"/>
            <w:szCs w:val="24"/>
          </w:rPr>
        </w:r>
        <w:r w:rsidR="00F00005">
          <w:rPr>
            <w:rFonts w:eastAsia="Calibri"/>
            <w:sz w:val="24"/>
            <w:szCs w:val="24"/>
          </w:rPr>
          <w:fldChar w:fldCharType="separate"/>
        </w:r>
      </w:ins>
      <w:r w:rsidR="00F00005" w:rsidRPr="00475005">
        <w:rPr>
          <w:rStyle w:val="Hyperlink"/>
          <w:rFonts w:eastAsia="Calibri"/>
          <w:sz w:val="24"/>
          <w:szCs w:val="24"/>
        </w:rPr>
        <w:t>https://ourworldindata.org/energy/country/nepal</w:t>
      </w:r>
      <w:ins w:id="235" w:author="Bijesh Mishra" w:date="2025-01-22T23:09:00Z" w16du:dateUtc="2025-01-23T05:09:00Z">
        <w:r w:rsidR="00F00005">
          <w:rPr>
            <w:rFonts w:eastAsia="Calibri"/>
            <w:sz w:val="24"/>
            <w:szCs w:val="24"/>
          </w:rPr>
          <w:fldChar w:fldCharType="end"/>
        </w:r>
      </w:ins>
    </w:p>
    <w:p w14:paraId="232AD7BB" w14:textId="77777777" w:rsidR="00F00005" w:rsidRDefault="00F00005">
      <w:pPr>
        <w:rPr>
          <w:ins w:id="236" w:author="Bijesh Mishra" w:date="2025-01-22T23:09:00Z" w16du:dateUtc="2025-01-23T05:09:00Z"/>
          <w:rFonts w:eastAsia="Calibri"/>
          <w:sz w:val="24"/>
          <w:szCs w:val="24"/>
        </w:rPr>
      </w:pPr>
      <w:ins w:id="237" w:author="Bijesh Mishra" w:date="2025-01-22T23:09:00Z" w16du:dateUtc="2025-01-23T05:09:00Z">
        <w:r>
          <w:rPr>
            <w:rFonts w:eastAsia="Calibri"/>
            <w:sz w:val="24"/>
            <w:szCs w:val="24"/>
          </w:rPr>
          <w:br w:type="page"/>
        </w:r>
      </w:ins>
    </w:p>
    <w:p w14:paraId="3B095333" w14:textId="77777777" w:rsidR="002C7F6E" w:rsidRPr="006065AA" w:rsidDel="00F00005" w:rsidRDefault="002C7F6E">
      <w:pPr>
        <w:spacing w:line="240" w:lineRule="auto"/>
        <w:jc w:val="both"/>
        <w:rPr>
          <w:del w:id="238" w:author="Bijesh Mishra" w:date="2025-01-22T23:09:00Z" w16du:dateUtc="2025-01-23T05:09:00Z"/>
          <w:rFonts w:eastAsia="Calibri"/>
          <w:sz w:val="24"/>
          <w:szCs w:val="24"/>
        </w:rPr>
        <w:pPrChange w:id="239" w:author="Bijesh Mishra" w:date="2025-01-22T23:09:00Z" w16du:dateUtc="2025-01-23T05:09:00Z">
          <w:pPr>
            <w:numPr>
              <w:numId w:val="21"/>
            </w:numPr>
            <w:spacing w:line="240" w:lineRule="auto"/>
            <w:ind w:left="720" w:hanging="360"/>
            <w:jc w:val="both"/>
          </w:pPr>
        </w:pPrChange>
      </w:pPr>
    </w:p>
    <w:p w14:paraId="148BA29B" w14:textId="77777777" w:rsidR="002C7F6E" w:rsidRPr="00F00005" w:rsidRDefault="00F77DA6" w:rsidP="001C2CCD">
      <w:pPr>
        <w:pStyle w:val="Heading2"/>
        <w:spacing w:line="240" w:lineRule="auto"/>
        <w:jc w:val="both"/>
        <w:rPr>
          <w:rFonts w:eastAsia="Calibri"/>
          <w:b/>
          <w:sz w:val="24"/>
          <w:szCs w:val="24"/>
          <w:rPrChange w:id="240" w:author="Bijesh Mishra" w:date="2025-01-22T23:09:00Z" w16du:dateUtc="2025-01-23T05:09:00Z">
            <w:rPr/>
          </w:rPrChange>
        </w:rPr>
      </w:pPr>
      <w:bookmarkStart w:id="241" w:name="_m4xp0f7obn0m" w:colFirst="0" w:colLast="0"/>
      <w:bookmarkStart w:id="242" w:name="_Toc188480200"/>
      <w:bookmarkEnd w:id="241"/>
      <w:r w:rsidRPr="00F00005">
        <w:rPr>
          <w:rFonts w:eastAsia="Calibri"/>
          <w:b/>
          <w:sz w:val="24"/>
          <w:szCs w:val="24"/>
          <w:rPrChange w:id="243" w:author="Bijesh Mishra" w:date="2025-01-22T23:09:00Z" w16du:dateUtc="2025-01-23T05:09:00Z">
            <w:rPr/>
          </w:rPrChange>
        </w:rPr>
        <w:t>C. Agriculture</w:t>
      </w:r>
      <w:bookmarkEnd w:id="242"/>
      <w:r w:rsidRPr="00F00005">
        <w:rPr>
          <w:rFonts w:eastAsia="Calibri"/>
          <w:b/>
          <w:sz w:val="24"/>
          <w:szCs w:val="24"/>
          <w:rPrChange w:id="244" w:author="Bijesh Mishra" w:date="2025-01-22T23:09:00Z" w16du:dateUtc="2025-01-23T05:09:00Z">
            <w:rPr/>
          </w:rPrChange>
        </w:rPr>
        <w:t xml:space="preserve"> </w:t>
      </w:r>
    </w:p>
    <w:p w14:paraId="7B9D9FCC" w14:textId="77777777" w:rsidR="00827108" w:rsidRPr="00827108" w:rsidRDefault="00F77DA6" w:rsidP="006065AA">
      <w:pPr>
        <w:numPr>
          <w:ilvl w:val="0"/>
          <w:numId w:val="16"/>
        </w:numPr>
        <w:spacing w:line="240" w:lineRule="auto"/>
        <w:jc w:val="both"/>
        <w:rPr>
          <w:b/>
          <w:bCs/>
          <w:sz w:val="24"/>
          <w:szCs w:val="24"/>
        </w:rPr>
      </w:pPr>
      <w:r w:rsidRPr="00827108">
        <w:rPr>
          <w:rFonts w:eastAsia="Calibri"/>
          <w:b/>
          <w:bCs/>
          <w:sz w:val="24"/>
          <w:szCs w:val="24"/>
          <w:u w:val="single"/>
        </w:rPr>
        <w:t>Situation Analysis</w:t>
      </w:r>
    </w:p>
    <w:p w14:paraId="4BE9DFB0" w14:textId="0E26A53C" w:rsidR="002C7F6E" w:rsidRPr="00827108" w:rsidRDefault="00F77DA6" w:rsidP="00827108">
      <w:pPr>
        <w:spacing w:line="240" w:lineRule="auto"/>
        <w:ind w:left="720"/>
        <w:jc w:val="both"/>
        <w:rPr>
          <w:b/>
          <w:bCs/>
          <w:sz w:val="24"/>
          <w:szCs w:val="24"/>
        </w:rPr>
      </w:pPr>
      <w:r w:rsidRPr="00827108">
        <w:rPr>
          <w:rFonts w:eastAsia="Calibri"/>
          <w:b/>
          <w:bCs/>
          <w:sz w:val="24"/>
          <w:szCs w:val="24"/>
          <w:u w:val="single"/>
        </w:rPr>
        <w:t xml:space="preserve"> </w:t>
      </w:r>
      <w:r w:rsidRPr="00827108">
        <w:rPr>
          <w:rFonts w:eastAsia="Calibri"/>
          <w:b/>
          <w:bCs/>
          <w:sz w:val="24"/>
          <w:szCs w:val="24"/>
        </w:rPr>
        <w:t xml:space="preserve"> </w:t>
      </w:r>
    </w:p>
    <w:p w14:paraId="6637326F" w14:textId="77777777" w:rsidR="002C7F6E" w:rsidRPr="006065AA" w:rsidRDefault="00F77DA6" w:rsidP="006065AA">
      <w:pPr>
        <w:numPr>
          <w:ilvl w:val="0"/>
          <w:numId w:val="12"/>
        </w:numPr>
        <w:spacing w:line="240" w:lineRule="auto"/>
        <w:jc w:val="both"/>
        <w:rPr>
          <w:rFonts w:eastAsia="Calibri"/>
          <w:sz w:val="24"/>
          <w:szCs w:val="24"/>
        </w:rPr>
      </w:pPr>
      <w:r w:rsidRPr="006065AA">
        <w:rPr>
          <w:rFonts w:eastAsia="Calibri"/>
          <w:sz w:val="24"/>
          <w:szCs w:val="24"/>
        </w:rPr>
        <w:t>Food insecurity</w:t>
      </w:r>
    </w:p>
    <w:p w14:paraId="6E96C1CF" w14:textId="77777777" w:rsidR="002C7F6E" w:rsidRPr="006065AA" w:rsidRDefault="00F77DA6" w:rsidP="006065AA">
      <w:pPr>
        <w:numPr>
          <w:ilvl w:val="0"/>
          <w:numId w:val="12"/>
        </w:numPr>
        <w:spacing w:line="240" w:lineRule="auto"/>
        <w:jc w:val="both"/>
        <w:rPr>
          <w:rFonts w:eastAsia="Calibri"/>
          <w:sz w:val="24"/>
          <w:szCs w:val="24"/>
        </w:rPr>
      </w:pPr>
      <w:r w:rsidRPr="006065AA">
        <w:rPr>
          <w:rFonts w:eastAsia="Calibri"/>
          <w:sz w:val="24"/>
          <w:szCs w:val="24"/>
        </w:rPr>
        <w:t>Subsistence agriculture</w:t>
      </w:r>
    </w:p>
    <w:p w14:paraId="28961B36" w14:textId="77777777" w:rsidR="002C7F6E" w:rsidRPr="006065AA" w:rsidRDefault="00F77DA6" w:rsidP="006065AA">
      <w:pPr>
        <w:numPr>
          <w:ilvl w:val="0"/>
          <w:numId w:val="12"/>
        </w:numPr>
        <w:spacing w:line="240" w:lineRule="auto"/>
        <w:jc w:val="both"/>
        <w:rPr>
          <w:rFonts w:eastAsia="Calibri"/>
          <w:sz w:val="24"/>
          <w:szCs w:val="24"/>
        </w:rPr>
      </w:pPr>
      <w:r w:rsidRPr="006065AA">
        <w:rPr>
          <w:rFonts w:eastAsia="Calibri"/>
          <w:sz w:val="24"/>
          <w:szCs w:val="24"/>
        </w:rPr>
        <w:t>Lack of land use policy</w:t>
      </w:r>
    </w:p>
    <w:p w14:paraId="219EA795" w14:textId="77777777" w:rsidR="002C7F6E" w:rsidRPr="006065AA" w:rsidRDefault="00F77DA6" w:rsidP="006065AA">
      <w:pPr>
        <w:numPr>
          <w:ilvl w:val="0"/>
          <w:numId w:val="12"/>
        </w:numPr>
        <w:spacing w:line="240" w:lineRule="auto"/>
        <w:jc w:val="both"/>
        <w:rPr>
          <w:rFonts w:eastAsia="Calibri"/>
          <w:sz w:val="24"/>
          <w:szCs w:val="24"/>
        </w:rPr>
      </w:pPr>
      <w:r w:rsidRPr="006065AA">
        <w:rPr>
          <w:rFonts w:eastAsia="Calibri"/>
          <w:sz w:val="24"/>
          <w:szCs w:val="24"/>
        </w:rPr>
        <w:t>Land fragmentation</w:t>
      </w:r>
    </w:p>
    <w:p w14:paraId="5E8FC51C" w14:textId="77777777" w:rsidR="002C7F6E" w:rsidRDefault="00F77DA6" w:rsidP="006065AA">
      <w:pPr>
        <w:numPr>
          <w:ilvl w:val="0"/>
          <w:numId w:val="12"/>
        </w:numPr>
        <w:spacing w:line="240" w:lineRule="auto"/>
        <w:jc w:val="both"/>
        <w:rPr>
          <w:rFonts w:eastAsia="Calibri"/>
          <w:sz w:val="24"/>
          <w:szCs w:val="24"/>
        </w:rPr>
      </w:pPr>
      <w:r w:rsidRPr="006065AA">
        <w:rPr>
          <w:rFonts w:eastAsia="Calibri"/>
          <w:sz w:val="24"/>
          <w:szCs w:val="24"/>
        </w:rPr>
        <w:t xml:space="preserve">Lack of proper commercialization of crop germplasms </w:t>
      </w:r>
    </w:p>
    <w:p w14:paraId="55808941" w14:textId="77777777" w:rsidR="00DD31F0" w:rsidRPr="006065AA" w:rsidRDefault="00DD31F0" w:rsidP="00DD31F0">
      <w:pPr>
        <w:spacing w:line="240" w:lineRule="auto"/>
        <w:ind w:left="1440"/>
        <w:jc w:val="both"/>
        <w:rPr>
          <w:rFonts w:eastAsia="Calibri"/>
          <w:sz w:val="24"/>
          <w:szCs w:val="24"/>
        </w:rPr>
      </w:pPr>
    </w:p>
    <w:p w14:paraId="4C89B609" w14:textId="77777777" w:rsidR="002C7F6E" w:rsidRPr="00827108" w:rsidRDefault="00F77DA6" w:rsidP="006065AA">
      <w:pPr>
        <w:numPr>
          <w:ilvl w:val="0"/>
          <w:numId w:val="16"/>
        </w:numPr>
        <w:spacing w:line="240" w:lineRule="auto"/>
        <w:jc w:val="both"/>
        <w:rPr>
          <w:rFonts w:eastAsia="Calibri"/>
          <w:b/>
          <w:bCs/>
          <w:sz w:val="24"/>
          <w:szCs w:val="24"/>
        </w:rPr>
      </w:pPr>
      <w:r w:rsidRPr="00827108">
        <w:rPr>
          <w:rFonts w:eastAsia="Calibri"/>
          <w:b/>
          <w:bCs/>
          <w:sz w:val="24"/>
          <w:szCs w:val="24"/>
          <w:u w:val="single"/>
        </w:rPr>
        <w:t xml:space="preserve">Options available to resolve the issues   </w:t>
      </w:r>
    </w:p>
    <w:p w14:paraId="0B9C81A7" w14:textId="77777777" w:rsidR="00827108" w:rsidRPr="00827108" w:rsidRDefault="00827108" w:rsidP="00827108">
      <w:pPr>
        <w:spacing w:line="240" w:lineRule="auto"/>
        <w:ind w:left="720"/>
        <w:jc w:val="both"/>
        <w:rPr>
          <w:rFonts w:eastAsia="Calibri"/>
          <w:b/>
          <w:bCs/>
          <w:sz w:val="24"/>
          <w:szCs w:val="24"/>
        </w:rPr>
      </w:pPr>
    </w:p>
    <w:p w14:paraId="5A196291" w14:textId="66B7B7AE" w:rsidR="002C7F6E" w:rsidRPr="006065AA" w:rsidRDefault="00F77DA6" w:rsidP="006065AA">
      <w:pPr>
        <w:numPr>
          <w:ilvl w:val="0"/>
          <w:numId w:val="12"/>
        </w:numPr>
        <w:spacing w:line="240" w:lineRule="auto"/>
        <w:jc w:val="both"/>
        <w:rPr>
          <w:rFonts w:eastAsia="Noto Sans Symbols"/>
          <w:sz w:val="24"/>
          <w:szCs w:val="24"/>
        </w:rPr>
      </w:pPr>
      <w:r w:rsidRPr="006065AA">
        <w:rPr>
          <w:rFonts w:eastAsia="Calibri"/>
          <w:sz w:val="24"/>
          <w:szCs w:val="24"/>
        </w:rPr>
        <w:t xml:space="preserve">Develop </w:t>
      </w:r>
      <w:r w:rsidRPr="006065AA">
        <w:rPr>
          <w:rFonts w:eastAsia="Calibri"/>
          <w:b/>
          <w:i/>
          <w:sz w:val="24"/>
          <w:szCs w:val="24"/>
          <w:u w:val="single"/>
        </w:rPr>
        <w:t>commercial agriculture</w:t>
      </w:r>
      <w:r w:rsidRPr="006065AA">
        <w:rPr>
          <w:rFonts w:eastAsia="Calibri"/>
          <w:sz w:val="24"/>
          <w:szCs w:val="24"/>
        </w:rPr>
        <w:t xml:space="preserve"> by promoting proper farm mechanization</w:t>
      </w:r>
      <w:del w:id="245" w:author="Bijesh Mishra [2]" w:date="2025-01-23T09:52:00Z" w16du:dateUtc="2025-01-23T15:52:00Z">
        <w:r w:rsidRPr="006065AA" w:rsidDel="004F09DE">
          <w:rPr>
            <w:rFonts w:eastAsia="Calibri"/>
            <w:sz w:val="24"/>
            <w:szCs w:val="24"/>
          </w:rPr>
          <w:delText xml:space="preserve">, land consolidation, and utilizing the </w:delText>
        </w:r>
      </w:del>
      <w:ins w:id="246" w:author="Bijesh Mishra [2]" w:date="2025-01-23T09:52:00Z" w16du:dateUtc="2025-01-23T15:52:00Z">
        <w:r w:rsidR="004F09DE">
          <w:rPr>
            <w:rFonts w:eastAsia="Calibri"/>
            <w:sz w:val="24"/>
            <w:szCs w:val="24"/>
          </w:rPr>
          <w:t xml:space="preserve"> and land consolidation and utilizing </w:t>
        </w:r>
      </w:ins>
      <w:r w:rsidRPr="006065AA">
        <w:rPr>
          <w:rFonts w:eastAsia="Calibri"/>
          <w:sz w:val="24"/>
          <w:szCs w:val="24"/>
        </w:rPr>
        <w:t>unique climatic and geographical conditions.</w:t>
      </w:r>
    </w:p>
    <w:p w14:paraId="1AE732B7" w14:textId="5B0E343D" w:rsidR="002C7F6E" w:rsidRPr="006065AA" w:rsidRDefault="00F77DA6" w:rsidP="006065AA">
      <w:pPr>
        <w:numPr>
          <w:ilvl w:val="0"/>
          <w:numId w:val="12"/>
        </w:numPr>
        <w:spacing w:line="240" w:lineRule="auto"/>
        <w:jc w:val="both"/>
        <w:rPr>
          <w:rFonts w:eastAsia="Calibri"/>
          <w:sz w:val="24"/>
          <w:szCs w:val="24"/>
        </w:rPr>
      </w:pPr>
      <w:r w:rsidRPr="006065AA">
        <w:rPr>
          <w:rFonts w:eastAsia="Calibri"/>
          <w:sz w:val="24"/>
          <w:szCs w:val="24"/>
        </w:rPr>
        <w:t xml:space="preserve">Develop a suitable land use </w:t>
      </w:r>
      <w:r w:rsidR="00DF2E50" w:rsidRPr="006065AA">
        <w:rPr>
          <w:rFonts w:eastAsia="Calibri"/>
          <w:sz w:val="24"/>
          <w:szCs w:val="24"/>
        </w:rPr>
        <w:t>policy and</w:t>
      </w:r>
      <w:r w:rsidRPr="006065AA">
        <w:rPr>
          <w:rFonts w:eastAsia="Calibri"/>
          <w:sz w:val="24"/>
          <w:szCs w:val="24"/>
        </w:rPr>
        <w:t xml:space="preserve"> implement it effectively.  Land should be identified into various categories</w:t>
      </w:r>
      <w:ins w:id="247" w:author="Bijesh Mishra [2]" w:date="2025-01-23T09:52:00Z" w16du:dateUtc="2025-01-23T15:52:00Z">
        <w:r w:rsidR="004F09DE">
          <w:rPr>
            <w:rFonts w:eastAsia="Calibri"/>
            <w:sz w:val="24"/>
            <w:szCs w:val="24"/>
          </w:rPr>
          <w:t>: agricultural, industrial, recreational, residential, and ecologically critical</w:t>
        </w:r>
      </w:ins>
      <w:del w:id="248" w:author="Bijesh Mishra [2]" w:date="2025-01-23T09:52:00Z" w16du:dateUtc="2025-01-23T15:52:00Z">
        <w:r w:rsidRPr="006065AA" w:rsidDel="004F09DE">
          <w:rPr>
            <w:rFonts w:eastAsia="Calibri"/>
            <w:sz w:val="24"/>
            <w:szCs w:val="24"/>
          </w:rPr>
          <w:delText xml:space="preserve"> including agricultural, industrial, recreational, residential, and ecologically critical land</w:delText>
        </w:r>
      </w:del>
      <w:r w:rsidRPr="006065AA">
        <w:rPr>
          <w:rFonts w:eastAsia="Calibri"/>
          <w:sz w:val="24"/>
          <w:szCs w:val="24"/>
        </w:rPr>
        <w:t xml:space="preserve">. Agricultural land should not be used for other purposes. Land should be used for livestock (high hills), fruits (mid-hill), and cereals and vegetables (low hills and Terai). </w:t>
      </w:r>
    </w:p>
    <w:p w14:paraId="32914862" w14:textId="7AFF6610" w:rsidR="002C7F6E" w:rsidRPr="006065AA" w:rsidRDefault="00F77DA6" w:rsidP="006065AA">
      <w:pPr>
        <w:numPr>
          <w:ilvl w:val="0"/>
          <w:numId w:val="12"/>
        </w:numPr>
        <w:spacing w:line="240" w:lineRule="auto"/>
        <w:jc w:val="both"/>
        <w:rPr>
          <w:rFonts w:eastAsia="Calibri"/>
          <w:sz w:val="24"/>
          <w:szCs w:val="24"/>
        </w:rPr>
      </w:pPr>
      <w:r w:rsidRPr="006065AA">
        <w:rPr>
          <w:rFonts w:eastAsia="Calibri"/>
          <w:sz w:val="24"/>
          <w:szCs w:val="24"/>
        </w:rPr>
        <w:t xml:space="preserve">Develop </w:t>
      </w:r>
      <w:del w:id="249" w:author="Bijesh Mishra [2]" w:date="2025-01-23T09:56:00Z" w16du:dateUtc="2025-01-23T15:56:00Z">
        <w:r w:rsidRPr="006065AA" w:rsidDel="0057744C">
          <w:rPr>
            <w:rFonts w:eastAsia="Calibri"/>
            <w:sz w:val="24"/>
            <w:szCs w:val="24"/>
          </w:rPr>
          <w:delText>the land consolidation policy and implement it</w:delText>
        </w:r>
      </w:del>
      <w:ins w:id="250" w:author="Bijesh Mishra [2]" w:date="2025-01-23T09:56:00Z" w16du:dateUtc="2025-01-23T15:56:00Z">
        <w:r w:rsidR="0057744C">
          <w:rPr>
            <w:rFonts w:eastAsia="Calibri"/>
            <w:sz w:val="24"/>
            <w:szCs w:val="24"/>
          </w:rPr>
          <w:t>and implement the land consolidation policy</w:t>
        </w:r>
      </w:ins>
      <w:r w:rsidRPr="006065AA">
        <w:rPr>
          <w:rFonts w:eastAsia="Calibri"/>
          <w:sz w:val="24"/>
          <w:szCs w:val="24"/>
        </w:rPr>
        <w:t xml:space="preserve"> properly without </w:t>
      </w:r>
      <w:ins w:id="251" w:author="Bijesh Mishra [2]" w:date="2025-01-23T09:57:00Z" w16du:dateUtc="2025-01-23T15:57:00Z">
        <w:r w:rsidR="0057744C">
          <w:rPr>
            <w:rFonts w:eastAsia="Calibri"/>
            <w:sz w:val="24"/>
            <w:szCs w:val="24"/>
          </w:rPr>
          <w:t>harming</w:t>
        </w:r>
      </w:ins>
      <w:del w:id="252" w:author="Bijesh Mishra [2]" w:date="2025-01-23T09:57:00Z" w16du:dateUtc="2025-01-23T15:57:00Z">
        <w:r w:rsidRPr="006065AA" w:rsidDel="0057744C">
          <w:rPr>
            <w:rFonts w:eastAsia="Calibri"/>
            <w:sz w:val="24"/>
            <w:szCs w:val="24"/>
          </w:rPr>
          <w:delText>killing</w:delText>
        </w:r>
      </w:del>
      <w:r w:rsidRPr="006065AA">
        <w:rPr>
          <w:rFonts w:eastAsia="Calibri"/>
          <w:sz w:val="24"/>
          <w:szCs w:val="24"/>
        </w:rPr>
        <w:t xml:space="preserve"> small </w:t>
      </w:r>
      <w:del w:id="253" w:author="Bijesh Mishra [2]" w:date="2025-01-23T09:57:00Z" w16du:dateUtc="2025-01-23T15:57:00Z">
        <w:r w:rsidR="008D203C" w:rsidRPr="006065AA" w:rsidDel="0057744C">
          <w:rPr>
            <w:rFonts w:eastAsia="Calibri"/>
            <w:sz w:val="24"/>
            <w:szCs w:val="24"/>
          </w:rPr>
          <w:delText>farm holders</w:delText>
        </w:r>
      </w:del>
      <w:proofErr w:type="spellStart"/>
      <w:ins w:id="254" w:author="Bijesh Mishra [2]" w:date="2025-01-23T09:57:00Z" w16du:dateUtc="2025-01-23T15:57:00Z">
        <w:r w:rsidR="006C3233">
          <w:rPr>
            <w:rFonts w:eastAsia="Calibri"/>
            <w:sz w:val="24"/>
            <w:szCs w:val="24"/>
          </w:rPr>
          <w:t>farmholders</w:t>
        </w:r>
      </w:ins>
      <w:proofErr w:type="spellEnd"/>
      <w:r w:rsidRPr="006065AA">
        <w:rPr>
          <w:rFonts w:eastAsia="Calibri"/>
          <w:sz w:val="24"/>
          <w:szCs w:val="24"/>
        </w:rPr>
        <w:t xml:space="preserve"> and their subsistence living. </w:t>
      </w:r>
    </w:p>
    <w:p w14:paraId="0A92B065" w14:textId="4D739EE4" w:rsidR="002C7F6E" w:rsidRDefault="00F77DA6" w:rsidP="006065AA">
      <w:pPr>
        <w:numPr>
          <w:ilvl w:val="0"/>
          <w:numId w:val="12"/>
        </w:numPr>
        <w:spacing w:line="240" w:lineRule="auto"/>
        <w:jc w:val="both"/>
        <w:rPr>
          <w:rFonts w:eastAsia="Calibri"/>
          <w:sz w:val="24"/>
          <w:szCs w:val="24"/>
        </w:rPr>
      </w:pPr>
      <w:r w:rsidRPr="006065AA">
        <w:rPr>
          <w:rFonts w:eastAsia="Calibri"/>
          <w:sz w:val="24"/>
          <w:szCs w:val="24"/>
        </w:rPr>
        <w:t xml:space="preserve">Promote unique crops (orange, tea, </w:t>
      </w:r>
      <w:proofErr w:type="spellStart"/>
      <w:r w:rsidRPr="006065AA">
        <w:rPr>
          <w:rFonts w:eastAsia="Calibri"/>
          <w:sz w:val="24"/>
          <w:szCs w:val="24"/>
        </w:rPr>
        <w:t>yarchagumba</w:t>
      </w:r>
      <w:proofErr w:type="spellEnd"/>
      <w:r w:rsidRPr="006065AA">
        <w:rPr>
          <w:rFonts w:eastAsia="Calibri"/>
          <w:sz w:val="24"/>
          <w:szCs w:val="24"/>
        </w:rPr>
        <w:t xml:space="preserve">, medicinal plants, etc.) for commercial purposes. Promoting </w:t>
      </w:r>
      <w:del w:id="255" w:author="Bijesh Mishra [2]" w:date="2025-01-23T09:57:00Z" w16du:dateUtc="2025-01-23T15:57:00Z">
        <w:r w:rsidRPr="006065AA" w:rsidDel="0057744C">
          <w:rPr>
            <w:rFonts w:eastAsia="Calibri"/>
            <w:sz w:val="24"/>
            <w:szCs w:val="24"/>
          </w:rPr>
          <w:delText>vegetable seed industry,</w:delText>
        </w:r>
      </w:del>
      <w:ins w:id="256" w:author="Bijesh Mishra [2]" w:date="2025-01-23T09:57:00Z" w16du:dateUtc="2025-01-23T15:57:00Z">
        <w:r w:rsidR="0057744C">
          <w:rPr>
            <w:rFonts w:eastAsia="Calibri"/>
            <w:sz w:val="24"/>
            <w:szCs w:val="24"/>
          </w:rPr>
          <w:t>the vegetable seed industry</w:t>
        </w:r>
      </w:ins>
      <w:r w:rsidRPr="006065AA">
        <w:rPr>
          <w:rFonts w:eastAsia="Calibri"/>
          <w:sz w:val="24"/>
          <w:szCs w:val="24"/>
        </w:rPr>
        <w:t xml:space="preserve"> and organic agriculture can be </w:t>
      </w:r>
      <w:del w:id="257" w:author="Bijesh Mishra [2]" w:date="2025-01-23T09:57:00Z" w16du:dateUtc="2025-01-23T15:57:00Z">
        <w:r w:rsidRPr="006065AA" w:rsidDel="0057744C">
          <w:rPr>
            <w:rFonts w:eastAsia="Calibri"/>
            <w:sz w:val="24"/>
            <w:szCs w:val="24"/>
          </w:rPr>
          <w:delText>a very good</w:delText>
        </w:r>
      </w:del>
      <w:ins w:id="258" w:author="Bijesh Mishra [2]" w:date="2025-01-23T09:57:00Z" w16du:dateUtc="2025-01-23T15:57:00Z">
        <w:r w:rsidR="0057744C">
          <w:rPr>
            <w:rFonts w:eastAsia="Calibri"/>
            <w:sz w:val="24"/>
            <w:szCs w:val="24"/>
          </w:rPr>
          <w:t>an excellent</w:t>
        </w:r>
      </w:ins>
      <w:r w:rsidRPr="006065AA">
        <w:rPr>
          <w:rFonts w:eastAsia="Calibri"/>
          <w:sz w:val="24"/>
          <w:szCs w:val="24"/>
        </w:rPr>
        <w:t xml:space="preserve"> source of income in the long run.</w:t>
      </w:r>
    </w:p>
    <w:p w14:paraId="4E9EA30D" w14:textId="77777777" w:rsidR="00380923" w:rsidRPr="006065AA" w:rsidRDefault="00380923" w:rsidP="00380923">
      <w:pPr>
        <w:spacing w:line="240" w:lineRule="auto"/>
        <w:ind w:left="1440"/>
        <w:jc w:val="both"/>
        <w:rPr>
          <w:rFonts w:eastAsia="Calibri"/>
          <w:sz w:val="24"/>
          <w:szCs w:val="24"/>
        </w:rPr>
      </w:pPr>
    </w:p>
    <w:p w14:paraId="3885CF89" w14:textId="77777777" w:rsidR="002C7F6E" w:rsidRPr="00827108" w:rsidRDefault="00F77DA6" w:rsidP="006065AA">
      <w:pPr>
        <w:numPr>
          <w:ilvl w:val="0"/>
          <w:numId w:val="16"/>
        </w:numPr>
        <w:spacing w:line="240" w:lineRule="auto"/>
        <w:jc w:val="both"/>
        <w:rPr>
          <w:rFonts w:eastAsia="Calibri"/>
          <w:b/>
          <w:bCs/>
          <w:sz w:val="24"/>
          <w:szCs w:val="24"/>
        </w:rPr>
      </w:pPr>
      <w:r w:rsidRPr="00827108">
        <w:rPr>
          <w:rFonts w:eastAsia="Calibri"/>
          <w:b/>
          <w:bCs/>
          <w:sz w:val="24"/>
          <w:szCs w:val="24"/>
          <w:u w:val="single"/>
        </w:rPr>
        <w:t>High-Level Recommendations for Reform</w:t>
      </w:r>
    </w:p>
    <w:p w14:paraId="18C37092" w14:textId="77777777" w:rsidR="00380923" w:rsidRPr="006065AA" w:rsidRDefault="00380923" w:rsidP="00DD31F0">
      <w:pPr>
        <w:spacing w:line="240" w:lineRule="auto"/>
        <w:ind w:left="720"/>
        <w:jc w:val="both"/>
        <w:rPr>
          <w:rFonts w:eastAsia="Calibri"/>
          <w:sz w:val="24"/>
          <w:szCs w:val="24"/>
        </w:rPr>
      </w:pPr>
    </w:p>
    <w:p w14:paraId="00778122" w14:textId="40CE3450" w:rsidR="002C7F6E" w:rsidRPr="006065AA" w:rsidRDefault="00F77DA6" w:rsidP="006065AA">
      <w:pPr>
        <w:numPr>
          <w:ilvl w:val="0"/>
          <w:numId w:val="12"/>
        </w:numPr>
        <w:spacing w:line="240" w:lineRule="auto"/>
        <w:jc w:val="both"/>
        <w:rPr>
          <w:rFonts w:eastAsia="Calibri"/>
          <w:sz w:val="24"/>
          <w:szCs w:val="24"/>
        </w:rPr>
      </w:pPr>
      <w:r w:rsidRPr="006065AA">
        <w:rPr>
          <w:rFonts w:eastAsia="Calibri"/>
          <w:sz w:val="24"/>
          <w:szCs w:val="24"/>
        </w:rPr>
        <w:t xml:space="preserve">Immediate (0-3 </w:t>
      </w:r>
      <w:r w:rsidR="00514AE2" w:rsidRPr="006065AA">
        <w:rPr>
          <w:rFonts w:eastAsia="Calibri"/>
          <w:sz w:val="24"/>
          <w:szCs w:val="24"/>
        </w:rPr>
        <w:t>years</w:t>
      </w:r>
      <w:r w:rsidRPr="006065AA">
        <w:rPr>
          <w:rFonts w:eastAsia="Calibri"/>
          <w:sz w:val="24"/>
          <w:szCs w:val="24"/>
        </w:rPr>
        <w:t xml:space="preserve">): </w:t>
      </w:r>
    </w:p>
    <w:p w14:paraId="03A197F9" w14:textId="77777777" w:rsidR="002C7F6E" w:rsidRPr="006065AA" w:rsidRDefault="00F77DA6" w:rsidP="006065AA">
      <w:pPr>
        <w:numPr>
          <w:ilvl w:val="1"/>
          <w:numId w:val="12"/>
        </w:numPr>
        <w:spacing w:line="240" w:lineRule="auto"/>
        <w:jc w:val="both"/>
        <w:rPr>
          <w:rFonts w:eastAsia="Calibri"/>
          <w:sz w:val="24"/>
          <w:szCs w:val="24"/>
        </w:rPr>
      </w:pPr>
      <w:r w:rsidRPr="006065AA">
        <w:rPr>
          <w:rFonts w:eastAsia="Calibri"/>
          <w:sz w:val="24"/>
          <w:szCs w:val="24"/>
        </w:rPr>
        <w:t>Initiate the import substitution by promoting existing agriculture</w:t>
      </w:r>
    </w:p>
    <w:p w14:paraId="694FDBC9" w14:textId="4BC97EBA" w:rsidR="002C7F6E" w:rsidRPr="006065AA" w:rsidRDefault="00F77DA6" w:rsidP="006065AA">
      <w:pPr>
        <w:numPr>
          <w:ilvl w:val="1"/>
          <w:numId w:val="12"/>
        </w:numPr>
        <w:spacing w:line="240" w:lineRule="auto"/>
        <w:jc w:val="both"/>
        <w:rPr>
          <w:rFonts w:eastAsia="Calibri"/>
          <w:sz w:val="24"/>
          <w:szCs w:val="24"/>
        </w:rPr>
      </w:pPr>
      <w:r w:rsidRPr="006065AA">
        <w:rPr>
          <w:rFonts w:eastAsia="Calibri"/>
          <w:sz w:val="24"/>
          <w:szCs w:val="24"/>
        </w:rPr>
        <w:t xml:space="preserve">Initiate </w:t>
      </w:r>
      <w:del w:id="259" w:author="Bijesh Mishra [2]" w:date="2025-01-23T09:57:00Z" w16du:dateUtc="2025-01-23T15:57:00Z">
        <w:r w:rsidRPr="006065AA" w:rsidDel="0057744C">
          <w:rPr>
            <w:rFonts w:eastAsia="Calibri"/>
            <w:sz w:val="24"/>
            <w:szCs w:val="24"/>
          </w:rPr>
          <w:delText xml:space="preserve">the </w:delText>
        </w:r>
      </w:del>
      <w:r w:rsidRPr="006065AA">
        <w:rPr>
          <w:rFonts w:eastAsia="Calibri"/>
          <w:sz w:val="24"/>
          <w:szCs w:val="24"/>
        </w:rPr>
        <w:t>vegetable seed production and export to various Asian countries.</w:t>
      </w:r>
    </w:p>
    <w:p w14:paraId="37AF996D" w14:textId="2F106AD6" w:rsidR="002C7F6E" w:rsidRDefault="00F77DA6" w:rsidP="006065AA">
      <w:pPr>
        <w:numPr>
          <w:ilvl w:val="1"/>
          <w:numId w:val="12"/>
        </w:numPr>
        <w:spacing w:line="240" w:lineRule="auto"/>
        <w:jc w:val="both"/>
        <w:rPr>
          <w:rFonts w:eastAsia="Calibri"/>
          <w:sz w:val="24"/>
          <w:szCs w:val="24"/>
        </w:rPr>
      </w:pPr>
      <w:r w:rsidRPr="006065AA">
        <w:rPr>
          <w:rFonts w:eastAsia="Calibri"/>
          <w:sz w:val="24"/>
          <w:szCs w:val="24"/>
        </w:rPr>
        <w:t xml:space="preserve">Develop policies related to organic agriculture and implement </w:t>
      </w:r>
      <w:del w:id="260" w:author="Bijesh Mishra [2]" w:date="2025-01-23T09:57:00Z" w16du:dateUtc="2025-01-23T15:57:00Z">
        <w:r w:rsidRPr="006065AA" w:rsidDel="0057744C">
          <w:rPr>
            <w:rFonts w:eastAsia="Calibri"/>
            <w:sz w:val="24"/>
            <w:szCs w:val="24"/>
          </w:rPr>
          <w:delText xml:space="preserve">it </w:delText>
        </w:r>
      </w:del>
      <w:ins w:id="261" w:author="Bijesh Mishra [2]" w:date="2025-01-23T09:57:00Z" w16du:dateUtc="2025-01-23T15:57:00Z">
        <w:r w:rsidR="0057744C">
          <w:rPr>
            <w:rFonts w:eastAsia="Calibri"/>
            <w:sz w:val="24"/>
            <w:szCs w:val="24"/>
          </w:rPr>
          <w:t>them</w:t>
        </w:r>
        <w:r w:rsidR="0057744C" w:rsidRPr="006065AA">
          <w:rPr>
            <w:rFonts w:eastAsia="Calibri"/>
            <w:sz w:val="24"/>
            <w:szCs w:val="24"/>
          </w:rPr>
          <w:t xml:space="preserve"> </w:t>
        </w:r>
      </w:ins>
      <w:r w:rsidRPr="006065AA">
        <w:rPr>
          <w:rFonts w:eastAsia="Calibri"/>
          <w:sz w:val="24"/>
          <w:szCs w:val="24"/>
        </w:rPr>
        <w:t xml:space="preserve">effectively. Declare organic agriculture zones and begin exporting </w:t>
      </w:r>
      <w:del w:id="262" w:author="Bijesh Mishra [2]" w:date="2025-01-23T09:57:00Z" w16du:dateUtc="2025-01-23T15:57:00Z">
        <w:r w:rsidRPr="006065AA" w:rsidDel="0057744C">
          <w:rPr>
            <w:rFonts w:eastAsia="Calibri"/>
            <w:sz w:val="24"/>
            <w:szCs w:val="24"/>
          </w:rPr>
          <w:delText>high value</w:delText>
        </w:r>
      </w:del>
      <w:ins w:id="263" w:author="Bijesh Mishra [2]" w:date="2025-01-23T09:57:00Z" w16du:dateUtc="2025-01-23T15:57:00Z">
        <w:r w:rsidR="0057744C">
          <w:rPr>
            <w:rFonts w:eastAsia="Calibri"/>
            <w:sz w:val="24"/>
            <w:szCs w:val="24"/>
          </w:rPr>
          <w:t>high-value</w:t>
        </w:r>
      </w:ins>
      <w:r w:rsidRPr="006065AA">
        <w:rPr>
          <w:rFonts w:eastAsia="Calibri"/>
          <w:sz w:val="24"/>
          <w:szCs w:val="24"/>
        </w:rPr>
        <w:t xml:space="preserve"> organic products.</w:t>
      </w:r>
    </w:p>
    <w:p w14:paraId="09830EB0" w14:textId="77777777" w:rsidR="00DD31F0" w:rsidRPr="006065AA" w:rsidRDefault="00DD31F0" w:rsidP="00DD31F0">
      <w:pPr>
        <w:spacing w:line="240" w:lineRule="auto"/>
        <w:ind w:left="2160"/>
        <w:jc w:val="both"/>
        <w:rPr>
          <w:rFonts w:eastAsia="Calibri"/>
          <w:sz w:val="24"/>
          <w:szCs w:val="24"/>
        </w:rPr>
      </w:pPr>
    </w:p>
    <w:p w14:paraId="669DB84C" w14:textId="77777777" w:rsidR="002C7F6E" w:rsidRPr="006065AA" w:rsidRDefault="00F77DA6" w:rsidP="006065AA">
      <w:pPr>
        <w:numPr>
          <w:ilvl w:val="0"/>
          <w:numId w:val="8"/>
        </w:numPr>
        <w:spacing w:line="240" w:lineRule="auto"/>
        <w:jc w:val="both"/>
        <w:rPr>
          <w:rFonts w:eastAsia="Calibri"/>
          <w:sz w:val="24"/>
          <w:szCs w:val="24"/>
        </w:rPr>
      </w:pPr>
      <w:r w:rsidRPr="006065AA">
        <w:rPr>
          <w:rFonts w:eastAsia="Calibri"/>
          <w:sz w:val="24"/>
          <w:szCs w:val="24"/>
        </w:rPr>
        <w:t xml:space="preserve">Midterm (3-5 years): </w:t>
      </w:r>
    </w:p>
    <w:p w14:paraId="4BB4234F" w14:textId="77777777" w:rsidR="002C7F6E" w:rsidRPr="006065AA" w:rsidRDefault="00F77DA6" w:rsidP="006065AA">
      <w:pPr>
        <w:numPr>
          <w:ilvl w:val="1"/>
          <w:numId w:val="12"/>
        </w:numPr>
        <w:spacing w:line="240" w:lineRule="auto"/>
        <w:jc w:val="both"/>
        <w:rPr>
          <w:rFonts w:eastAsia="Calibri"/>
          <w:sz w:val="24"/>
          <w:szCs w:val="24"/>
        </w:rPr>
      </w:pPr>
      <w:r w:rsidRPr="006065AA">
        <w:rPr>
          <w:rFonts w:eastAsia="Calibri"/>
          <w:sz w:val="24"/>
          <w:szCs w:val="24"/>
        </w:rPr>
        <w:t xml:space="preserve">Develop and implement the land use policy effectively. </w:t>
      </w:r>
    </w:p>
    <w:p w14:paraId="58BB7686" w14:textId="44F927E0" w:rsidR="002C7F6E" w:rsidRPr="006065AA" w:rsidRDefault="00F77DA6" w:rsidP="006065AA">
      <w:pPr>
        <w:numPr>
          <w:ilvl w:val="1"/>
          <w:numId w:val="12"/>
        </w:numPr>
        <w:spacing w:line="240" w:lineRule="auto"/>
        <w:jc w:val="both"/>
        <w:rPr>
          <w:rFonts w:eastAsia="Calibri"/>
          <w:sz w:val="24"/>
          <w:szCs w:val="24"/>
        </w:rPr>
      </w:pPr>
      <w:r w:rsidRPr="006065AA">
        <w:rPr>
          <w:rFonts w:eastAsia="Calibri"/>
          <w:sz w:val="24"/>
          <w:szCs w:val="24"/>
        </w:rPr>
        <w:t xml:space="preserve">Establish </w:t>
      </w:r>
      <w:del w:id="264" w:author="Bijesh Mishra [2]" w:date="2025-01-23T09:57:00Z" w16du:dateUtc="2025-01-23T15:57:00Z">
        <w:r w:rsidRPr="006065AA" w:rsidDel="0057744C">
          <w:rPr>
            <w:rFonts w:eastAsia="Calibri"/>
            <w:sz w:val="24"/>
            <w:szCs w:val="24"/>
          </w:rPr>
          <w:delText xml:space="preserve">fruits </w:delText>
        </w:r>
      </w:del>
      <w:ins w:id="265" w:author="Bijesh Mishra [2]" w:date="2025-01-23T09:57:00Z" w16du:dateUtc="2025-01-23T15:57:00Z">
        <w:r w:rsidR="0057744C">
          <w:rPr>
            <w:rFonts w:eastAsia="Calibri"/>
            <w:sz w:val="24"/>
            <w:szCs w:val="24"/>
          </w:rPr>
          <w:t>fruit</w:t>
        </w:r>
        <w:r w:rsidR="0057744C" w:rsidRPr="006065AA">
          <w:rPr>
            <w:rFonts w:eastAsia="Calibri"/>
            <w:sz w:val="24"/>
            <w:szCs w:val="24"/>
          </w:rPr>
          <w:t xml:space="preserve"> </w:t>
        </w:r>
      </w:ins>
      <w:r w:rsidRPr="006065AA">
        <w:rPr>
          <w:rFonts w:eastAsia="Calibri"/>
          <w:sz w:val="24"/>
          <w:szCs w:val="24"/>
        </w:rPr>
        <w:t>and vegetable processing facilities.</w:t>
      </w:r>
    </w:p>
    <w:p w14:paraId="2ABED0F1" w14:textId="03D73688" w:rsidR="002C7F6E" w:rsidRDefault="00F77DA6" w:rsidP="006065AA">
      <w:pPr>
        <w:numPr>
          <w:ilvl w:val="1"/>
          <w:numId w:val="12"/>
        </w:numPr>
        <w:spacing w:line="240" w:lineRule="auto"/>
        <w:jc w:val="both"/>
        <w:rPr>
          <w:rFonts w:eastAsia="Calibri"/>
          <w:sz w:val="24"/>
          <w:szCs w:val="24"/>
        </w:rPr>
      </w:pPr>
      <w:r w:rsidRPr="006065AA">
        <w:rPr>
          <w:rFonts w:eastAsia="Calibri"/>
          <w:sz w:val="24"/>
          <w:szCs w:val="24"/>
        </w:rPr>
        <w:t>Ensure quality seeds of improved varieties of all crops with assured year-round irrigation</w:t>
      </w:r>
    </w:p>
    <w:p w14:paraId="0D8FB5F8" w14:textId="77777777" w:rsidR="00DD31F0" w:rsidRPr="006065AA" w:rsidRDefault="00DD31F0" w:rsidP="00DD31F0">
      <w:pPr>
        <w:spacing w:line="240" w:lineRule="auto"/>
        <w:ind w:left="2160"/>
        <w:jc w:val="both"/>
        <w:rPr>
          <w:rFonts w:eastAsia="Calibri"/>
          <w:sz w:val="24"/>
          <w:szCs w:val="24"/>
        </w:rPr>
      </w:pPr>
    </w:p>
    <w:p w14:paraId="7562745B" w14:textId="2ED9FDD0" w:rsidR="002C7F6E" w:rsidRPr="006065AA" w:rsidRDefault="00F77DA6" w:rsidP="006065AA">
      <w:pPr>
        <w:numPr>
          <w:ilvl w:val="0"/>
          <w:numId w:val="1"/>
        </w:numPr>
        <w:spacing w:line="240" w:lineRule="auto"/>
        <w:jc w:val="both"/>
        <w:rPr>
          <w:rFonts w:eastAsia="Calibri"/>
          <w:sz w:val="24"/>
          <w:szCs w:val="24"/>
        </w:rPr>
      </w:pPr>
      <w:r w:rsidRPr="006065AA">
        <w:rPr>
          <w:rFonts w:eastAsia="Calibri"/>
          <w:sz w:val="24"/>
          <w:szCs w:val="24"/>
        </w:rPr>
        <w:t xml:space="preserve">Long-term </w:t>
      </w:r>
      <w:r w:rsidR="00DD31F0" w:rsidRPr="006065AA">
        <w:rPr>
          <w:rFonts w:eastAsia="Calibri"/>
          <w:sz w:val="24"/>
          <w:szCs w:val="24"/>
        </w:rPr>
        <w:t>(5</w:t>
      </w:r>
      <w:r w:rsidRPr="006065AA">
        <w:rPr>
          <w:rFonts w:eastAsia="Calibri"/>
          <w:sz w:val="24"/>
          <w:szCs w:val="24"/>
        </w:rPr>
        <w:t xml:space="preserve">+ years): </w:t>
      </w:r>
    </w:p>
    <w:p w14:paraId="5D16B9D9" w14:textId="13DE222D" w:rsidR="00F00005" w:rsidRDefault="00F77DA6" w:rsidP="006065AA">
      <w:pPr>
        <w:numPr>
          <w:ilvl w:val="1"/>
          <w:numId w:val="12"/>
        </w:numPr>
        <w:spacing w:line="240" w:lineRule="auto"/>
        <w:jc w:val="both"/>
        <w:rPr>
          <w:ins w:id="266" w:author="Bijesh Mishra" w:date="2025-01-22T23:10:00Z" w16du:dateUtc="2025-01-23T05:10:00Z"/>
          <w:rFonts w:eastAsia="Calibri"/>
          <w:sz w:val="24"/>
          <w:szCs w:val="24"/>
        </w:rPr>
      </w:pPr>
      <w:r w:rsidRPr="006065AA">
        <w:rPr>
          <w:rFonts w:eastAsia="Calibri"/>
          <w:sz w:val="24"/>
          <w:szCs w:val="24"/>
        </w:rPr>
        <w:t>Establish the chemical fertilizer industry in the country and be independent.</w:t>
      </w:r>
    </w:p>
    <w:p w14:paraId="4BA1A906" w14:textId="085FA987" w:rsidR="002C7F6E" w:rsidRPr="006065AA" w:rsidRDefault="00F00005">
      <w:pPr>
        <w:rPr>
          <w:rFonts w:eastAsia="Calibri"/>
          <w:sz w:val="24"/>
          <w:szCs w:val="24"/>
        </w:rPr>
        <w:pPrChange w:id="267" w:author="Bijesh Mishra" w:date="2025-01-22T23:10:00Z" w16du:dateUtc="2025-01-23T05:10:00Z">
          <w:pPr>
            <w:numPr>
              <w:ilvl w:val="1"/>
              <w:numId w:val="12"/>
            </w:numPr>
            <w:spacing w:line="240" w:lineRule="auto"/>
            <w:ind w:left="2160" w:hanging="360"/>
            <w:jc w:val="both"/>
          </w:pPr>
        </w:pPrChange>
      </w:pPr>
      <w:ins w:id="268" w:author="Bijesh Mishra" w:date="2025-01-22T23:10:00Z" w16du:dateUtc="2025-01-23T05:10:00Z">
        <w:r>
          <w:rPr>
            <w:rFonts w:eastAsia="Calibri"/>
            <w:sz w:val="24"/>
            <w:szCs w:val="24"/>
          </w:rPr>
          <w:br w:type="page"/>
        </w:r>
      </w:ins>
    </w:p>
    <w:p w14:paraId="4BE49E29" w14:textId="77777777" w:rsidR="002C7F6E" w:rsidRPr="006065AA" w:rsidRDefault="00F77DA6">
      <w:pPr>
        <w:pStyle w:val="Heading2"/>
        <w:spacing w:line="240" w:lineRule="auto"/>
        <w:jc w:val="both"/>
        <w:rPr>
          <w:rFonts w:eastAsia="Calibri"/>
          <w:color w:val="242424"/>
          <w:sz w:val="24"/>
          <w:szCs w:val="24"/>
        </w:rPr>
        <w:pPrChange w:id="269" w:author="Bijesh Mishra" w:date="2025-01-22T23:15:00Z" w16du:dateUtc="2025-01-23T05:15:00Z">
          <w:pPr>
            <w:pStyle w:val="Heading2"/>
            <w:shd w:val="clear" w:color="auto" w:fill="FFFFFF"/>
            <w:spacing w:line="240" w:lineRule="auto"/>
            <w:jc w:val="both"/>
          </w:pPr>
        </w:pPrChange>
      </w:pPr>
      <w:bookmarkStart w:id="270" w:name="_pijdws7z2701" w:colFirst="0" w:colLast="0"/>
      <w:bookmarkStart w:id="271" w:name="_Toc188480201"/>
      <w:bookmarkEnd w:id="270"/>
      <w:r w:rsidRPr="006065AA">
        <w:rPr>
          <w:rFonts w:eastAsia="Calibri"/>
          <w:b/>
          <w:sz w:val="24"/>
          <w:szCs w:val="24"/>
        </w:rPr>
        <w:lastRenderedPageBreak/>
        <w:t>D. Entrepreneurship</w:t>
      </w:r>
      <w:bookmarkEnd w:id="271"/>
    </w:p>
    <w:p w14:paraId="1C946D0E" w14:textId="77777777" w:rsidR="002C7F6E" w:rsidRPr="006065AA" w:rsidRDefault="00F77DA6" w:rsidP="006065AA">
      <w:pPr>
        <w:numPr>
          <w:ilvl w:val="0"/>
          <w:numId w:val="17"/>
        </w:numPr>
        <w:shd w:val="clear" w:color="auto" w:fill="FFFFFF"/>
        <w:spacing w:line="240" w:lineRule="auto"/>
        <w:jc w:val="both"/>
        <w:rPr>
          <w:rFonts w:eastAsia="Calibri"/>
          <w:color w:val="242424"/>
          <w:sz w:val="24"/>
          <w:szCs w:val="24"/>
        </w:rPr>
      </w:pPr>
      <w:r w:rsidRPr="006065AA">
        <w:rPr>
          <w:rFonts w:eastAsia="Calibri"/>
          <w:color w:val="242424"/>
          <w:sz w:val="24"/>
          <w:szCs w:val="24"/>
          <w:u w:val="single"/>
        </w:rPr>
        <w:t>Situation Analysis</w:t>
      </w:r>
    </w:p>
    <w:p w14:paraId="0528639E" w14:textId="584618D8" w:rsidR="002C7F6E" w:rsidRPr="006065AA" w:rsidRDefault="00F77DA6" w:rsidP="006065AA">
      <w:pPr>
        <w:shd w:val="clear" w:color="auto" w:fill="FFFFFF"/>
        <w:spacing w:line="240" w:lineRule="auto"/>
        <w:jc w:val="both"/>
        <w:rPr>
          <w:rFonts w:eastAsia="Calibri"/>
          <w:color w:val="242424"/>
          <w:sz w:val="24"/>
          <w:szCs w:val="24"/>
        </w:rPr>
      </w:pPr>
      <w:r w:rsidRPr="006065AA">
        <w:rPr>
          <w:rFonts w:eastAsia="Calibri"/>
          <w:color w:val="242424"/>
          <w:sz w:val="24"/>
          <w:szCs w:val="24"/>
        </w:rPr>
        <w:t xml:space="preserve">Decades of research </w:t>
      </w:r>
      <w:del w:id="272" w:author="Bijesh Mishra [2]" w:date="2025-01-23T09:53:00Z" w16du:dateUtc="2025-01-23T15:53:00Z">
        <w:r w:rsidRPr="006065AA" w:rsidDel="004F09DE">
          <w:rPr>
            <w:rFonts w:eastAsia="Calibri"/>
            <w:color w:val="242424"/>
            <w:sz w:val="24"/>
            <w:szCs w:val="24"/>
          </w:rPr>
          <w:delText xml:space="preserve">shows </w:delText>
        </w:r>
      </w:del>
      <w:ins w:id="273" w:author="Bijesh Mishra [2]" w:date="2025-01-23T09:53:00Z" w16du:dateUtc="2025-01-23T15:53:00Z">
        <w:r w:rsidR="004F09DE">
          <w:rPr>
            <w:rFonts w:eastAsia="Calibri"/>
            <w:color w:val="242424"/>
            <w:sz w:val="24"/>
            <w:szCs w:val="24"/>
          </w:rPr>
          <w:t>show</w:t>
        </w:r>
        <w:r w:rsidR="004F09DE" w:rsidRPr="006065AA">
          <w:rPr>
            <w:rFonts w:eastAsia="Calibri"/>
            <w:color w:val="242424"/>
            <w:sz w:val="24"/>
            <w:szCs w:val="24"/>
          </w:rPr>
          <w:t xml:space="preserve"> </w:t>
        </w:r>
      </w:ins>
      <w:r w:rsidRPr="006065AA">
        <w:rPr>
          <w:rFonts w:eastAsia="Calibri"/>
          <w:color w:val="242424"/>
          <w:sz w:val="24"/>
          <w:szCs w:val="24"/>
        </w:rPr>
        <w:t xml:space="preserve">that new ventures will be </w:t>
      </w:r>
      <w:del w:id="274" w:author="Bijesh Mishra [2]" w:date="2025-01-22T22:34:00Z" w16du:dateUtc="2025-01-23T04:34:00Z">
        <w:r w:rsidRPr="006065AA" w:rsidDel="005E3D3C">
          <w:rPr>
            <w:rFonts w:eastAsia="Calibri"/>
            <w:color w:val="242424"/>
            <w:sz w:val="24"/>
            <w:szCs w:val="24"/>
          </w:rPr>
          <w:delText>started</w:delText>
        </w:r>
      </w:del>
      <w:ins w:id="275" w:author="Bijesh Mishra [2]" w:date="2025-01-22T22:34:00Z" w16du:dateUtc="2025-01-23T04:34:00Z">
        <w:r w:rsidR="005E3D3C" w:rsidRPr="006065AA">
          <w:rPr>
            <w:rFonts w:eastAsia="Calibri"/>
            <w:color w:val="242424"/>
            <w:sz w:val="24"/>
            <w:szCs w:val="24"/>
          </w:rPr>
          <w:t>started,</w:t>
        </w:r>
      </w:ins>
      <w:r w:rsidRPr="006065AA">
        <w:rPr>
          <w:rFonts w:eastAsia="Calibri"/>
          <w:color w:val="242424"/>
          <w:sz w:val="24"/>
          <w:szCs w:val="24"/>
        </w:rPr>
        <w:t xml:space="preserve"> and existing ventures will flourish when a country has fewer procedures to start a business, youths are equipped with entrepreneurial mindset and skills, and businesses get appropriate support to succeed and </w:t>
      </w:r>
      <w:del w:id="276" w:author="Bijesh Mishra [2]" w:date="2025-01-23T09:53:00Z" w16du:dateUtc="2025-01-23T15:53:00Z">
        <w:r w:rsidRPr="006065AA" w:rsidDel="00D37012">
          <w:rPr>
            <w:rFonts w:eastAsia="Calibri"/>
            <w:color w:val="242424"/>
            <w:sz w:val="24"/>
            <w:szCs w:val="24"/>
          </w:rPr>
          <w:delText>flourish</w:delText>
        </w:r>
      </w:del>
      <w:ins w:id="277" w:author="Bijesh Mishra [2]" w:date="2025-01-23T09:53:00Z" w16du:dateUtc="2025-01-23T15:53:00Z">
        <w:r w:rsidR="00D37012">
          <w:rPr>
            <w:rFonts w:eastAsia="Calibri"/>
            <w:color w:val="242424"/>
            <w:sz w:val="24"/>
            <w:szCs w:val="24"/>
          </w:rPr>
          <w:t>prosper</w:t>
        </w:r>
      </w:ins>
      <w:r w:rsidRPr="006065AA">
        <w:rPr>
          <w:rFonts w:eastAsia="Calibri"/>
          <w:color w:val="242424"/>
          <w:sz w:val="24"/>
          <w:szCs w:val="24"/>
        </w:rPr>
        <w:t xml:space="preserve">. Such favorable conditions are also </w:t>
      </w:r>
      <w:del w:id="278" w:author="Bijesh Mishra [2]" w:date="2025-01-23T09:53:00Z" w16du:dateUtc="2025-01-23T15:53:00Z">
        <w:r w:rsidRPr="006065AA" w:rsidDel="00D37012">
          <w:rPr>
            <w:rFonts w:eastAsia="Calibri"/>
            <w:color w:val="242424"/>
            <w:sz w:val="24"/>
            <w:szCs w:val="24"/>
          </w:rPr>
          <w:delText xml:space="preserve">important </w:delText>
        </w:r>
      </w:del>
      <w:ins w:id="279" w:author="Bijesh Mishra [2]" w:date="2025-01-23T09:53:00Z" w16du:dateUtc="2025-01-23T15:53:00Z">
        <w:r w:rsidR="00D37012">
          <w:rPr>
            <w:rFonts w:eastAsia="Calibri"/>
            <w:color w:val="242424"/>
            <w:sz w:val="24"/>
            <w:szCs w:val="24"/>
          </w:rPr>
          <w:t>essential</w:t>
        </w:r>
        <w:r w:rsidR="00D37012" w:rsidRPr="006065AA">
          <w:rPr>
            <w:rFonts w:eastAsia="Calibri"/>
            <w:color w:val="242424"/>
            <w:sz w:val="24"/>
            <w:szCs w:val="24"/>
          </w:rPr>
          <w:t xml:space="preserve"> </w:t>
        </w:r>
      </w:ins>
      <w:r w:rsidRPr="006065AA">
        <w:rPr>
          <w:rFonts w:eastAsia="Calibri"/>
          <w:color w:val="242424"/>
          <w:sz w:val="24"/>
          <w:szCs w:val="24"/>
        </w:rPr>
        <w:t xml:space="preserve">to attract foreign investment. Referenced below are two papers to support these ideas and can be used: Dr. Devi </w:t>
      </w:r>
      <w:proofErr w:type="spellStart"/>
      <w:r w:rsidRPr="006065AA">
        <w:rPr>
          <w:rFonts w:eastAsia="Calibri"/>
          <w:color w:val="242424"/>
          <w:sz w:val="24"/>
          <w:szCs w:val="24"/>
        </w:rPr>
        <w:t>Gnyawali’s</w:t>
      </w:r>
      <w:proofErr w:type="spellEnd"/>
      <w:r w:rsidRPr="006065AA">
        <w:rPr>
          <w:rFonts w:eastAsia="Calibri"/>
          <w:i/>
          <w:color w:val="242424"/>
          <w:sz w:val="24"/>
          <w:szCs w:val="24"/>
        </w:rPr>
        <w:t xml:space="preserve"> </w:t>
      </w:r>
      <w:r w:rsidRPr="006065AA">
        <w:rPr>
          <w:rFonts w:eastAsia="Calibri"/>
          <w:color w:val="242424"/>
          <w:sz w:val="24"/>
          <w:szCs w:val="24"/>
        </w:rPr>
        <w:t>paper</w:t>
      </w:r>
      <w:ins w:id="280" w:author="Bijesh Mishra [2]" w:date="2025-01-23T09:53:00Z" w16du:dateUtc="2025-01-23T15:53:00Z">
        <w:r w:rsidR="00D37012">
          <w:rPr>
            <w:rFonts w:eastAsia="Calibri"/>
            <w:color w:val="242424"/>
            <w:sz w:val="24"/>
            <w:szCs w:val="24"/>
          </w:rPr>
          <w:t>,</w:t>
        </w:r>
      </w:ins>
      <w:r w:rsidRPr="006065AA">
        <w:rPr>
          <w:rFonts w:eastAsia="Calibri"/>
          <w:color w:val="242424"/>
          <w:sz w:val="24"/>
          <w:szCs w:val="24"/>
        </w:rPr>
        <w:t xml:space="preserve"> published 20 years ago, </w:t>
      </w:r>
      <w:del w:id="281" w:author="Bijesh Mishra [2]" w:date="2025-01-23T09:53:00Z" w16du:dateUtc="2025-01-23T15:53:00Z">
        <w:r w:rsidRPr="006065AA" w:rsidDel="00D37012">
          <w:rPr>
            <w:rFonts w:eastAsia="Calibri"/>
            <w:color w:val="242424"/>
            <w:sz w:val="24"/>
            <w:szCs w:val="24"/>
          </w:rPr>
          <w:delText>which provides an actionable framework and has 2000+ Google Scholar citations from around the world and an empirical study that has</w:delText>
        </w:r>
      </w:del>
      <w:ins w:id="282" w:author="Bijesh Mishra [2]" w:date="2025-01-23T09:53:00Z" w16du:dateUtc="2025-01-23T15:53:00Z">
        <w:r w:rsidR="00D37012">
          <w:rPr>
            <w:rFonts w:eastAsia="Calibri"/>
            <w:color w:val="242424"/>
            <w:sz w:val="24"/>
            <w:szCs w:val="24"/>
          </w:rPr>
          <w:t>provides an actionable framework and has 2000+ Google Scholar citations from around the world and an empirical study with</w:t>
        </w:r>
      </w:ins>
      <w:r w:rsidRPr="006065AA">
        <w:rPr>
          <w:rFonts w:eastAsia="Calibri"/>
          <w:color w:val="242424"/>
          <w:sz w:val="24"/>
          <w:szCs w:val="24"/>
        </w:rPr>
        <w:t xml:space="preserve"> data from 30 countries. </w:t>
      </w:r>
    </w:p>
    <w:p w14:paraId="79825A58" w14:textId="77777777" w:rsidR="002C7F6E" w:rsidRPr="006065AA" w:rsidRDefault="002C7F6E" w:rsidP="006065AA">
      <w:pPr>
        <w:shd w:val="clear" w:color="auto" w:fill="FFFFFF"/>
        <w:spacing w:line="240" w:lineRule="auto"/>
        <w:jc w:val="both"/>
        <w:rPr>
          <w:rFonts w:eastAsia="Calibri"/>
          <w:color w:val="242424"/>
          <w:sz w:val="24"/>
          <w:szCs w:val="24"/>
        </w:rPr>
      </w:pPr>
    </w:p>
    <w:p w14:paraId="18D0D9C8" w14:textId="77777777" w:rsidR="002C7F6E" w:rsidRPr="001A6CBC" w:rsidRDefault="00F77DA6" w:rsidP="006065AA">
      <w:pPr>
        <w:numPr>
          <w:ilvl w:val="0"/>
          <w:numId w:val="17"/>
        </w:numPr>
        <w:shd w:val="clear" w:color="auto" w:fill="FFFFFF"/>
        <w:spacing w:line="240" w:lineRule="auto"/>
        <w:jc w:val="both"/>
        <w:rPr>
          <w:rFonts w:eastAsia="Calibri"/>
          <w:color w:val="242424"/>
          <w:sz w:val="24"/>
          <w:szCs w:val="24"/>
        </w:rPr>
      </w:pPr>
      <w:r w:rsidRPr="006065AA">
        <w:rPr>
          <w:rFonts w:eastAsia="Calibri"/>
          <w:color w:val="242424"/>
          <w:sz w:val="24"/>
          <w:szCs w:val="24"/>
          <w:u w:val="single"/>
        </w:rPr>
        <w:t xml:space="preserve">Options and Recommendations </w:t>
      </w:r>
    </w:p>
    <w:p w14:paraId="22C73B3B" w14:textId="77777777" w:rsidR="001A6CBC" w:rsidRPr="006065AA" w:rsidRDefault="001A6CBC" w:rsidP="001A6CBC">
      <w:pPr>
        <w:shd w:val="clear" w:color="auto" w:fill="FFFFFF"/>
        <w:spacing w:line="240" w:lineRule="auto"/>
        <w:ind w:left="720"/>
        <w:jc w:val="both"/>
        <w:rPr>
          <w:rFonts w:eastAsia="Calibri"/>
          <w:color w:val="242424"/>
          <w:sz w:val="24"/>
          <w:szCs w:val="24"/>
        </w:rPr>
      </w:pPr>
    </w:p>
    <w:p w14:paraId="1F3F9238" w14:textId="77777777" w:rsidR="002C7F6E" w:rsidRPr="006065AA" w:rsidRDefault="00F77DA6" w:rsidP="006065AA">
      <w:pPr>
        <w:shd w:val="clear" w:color="auto" w:fill="FFFFFF"/>
        <w:spacing w:line="240" w:lineRule="auto"/>
        <w:jc w:val="both"/>
        <w:rPr>
          <w:rFonts w:eastAsia="Calibri"/>
          <w:color w:val="242424"/>
          <w:sz w:val="24"/>
          <w:szCs w:val="24"/>
        </w:rPr>
      </w:pPr>
      <w:r w:rsidRPr="006065AA">
        <w:rPr>
          <w:rFonts w:eastAsia="Calibri"/>
          <w:b/>
          <w:color w:val="242424"/>
          <w:sz w:val="24"/>
          <w:szCs w:val="24"/>
        </w:rPr>
        <w:t>Create Conducive Environments for Entrepreneurial Ventures</w:t>
      </w:r>
      <w:r w:rsidRPr="006065AA">
        <w:rPr>
          <w:rFonts w:eastAsia="Calibri"/>
          <w:color w:val="242424"/>
          <w:sz w:val="24"/>
          <w:szCs w:val="24"/>
        </w:rPr>
        <w:t xml:space="preserve"> </w:t>
      </w:r>
    </w:p>
    <w:p w14:paraId="64D92989" w14:textId="2027CD4A" w:rsidR="002C7F6E" w:rsidRDefault="00F77DA6" w:rsidP="006065AA">
      <w:pPr>
        <w:shd w:val="clear" w:color="auto" w:fill="FFFFFF"/>
        <w:spacing w:line="240" w:lineRule="auto"/>
        <w:jc w:val="both"/>
        <w:rPr>
          <w:rFonts w:eastAsia="Calibri"/>
          <w:color w:val="242424"/>
          <w:sz w:val="24"/>
          <w:szCs w:val="24"/>
        </w:rPr>
      </w:pPr>
      <w:r w:rsidRPr="006065AA">
        <w:rPr>
          <w:rFonts w:eastAsia="Calibri"/>
          <w:color w:val="242424"/>
          <w:sz w:val="24"/>
          <w:szCs w:val="24"/>
        </w:rPr>
        <w:t xml:space="preserve">Given Nepal’s conditions, priority areas for targeted efforts for new venture creation and success could be in three key areas. </w:t>
      </w:r>
      <w:del w:id="283" w:author="Bijesh Mishra [2]" w:date="2025-01-23T09:53:00Z" w16du:dateUtc="2025-01-23T15:53:00Z">
        <w:r w:rsidRPr="006065AA" w:rsidDel="00D37012">
          <w:rPr>
            <w:rFonts w:eastAsia="Calibri"/>
            <w:color w:val="242424"/>
            <w:sz w:val="24"/>
            <w:szCs w:val="24"/>
          </w:rPr>
          <w:delText>All of these</w:delText>
        </w:r>
      </w:del>
      <w:ins w:id="284" w:author="Bijesh Mishra [2]" w:date="2025-01-23T09:53:00Z" w16du:dateUtc="2025-01-23T15:53:00Z">
        <w:r w:rsidR="00D37012">
          <w:rPr>
            <w:rFonts w:eastAsia="Calibri"/>
            <w:color w:val="242424"/>
            <w:sz w:val="24"/>
            <w:szCs w:val="24"/>
          </w:rPr>
          <w:t>These</w:t>
        </w:r>
      </w:ins>
      <w:r w:rsidRPr="006065AA">
        <w:rPr>
          <w:rFonts w:eastAsia="Calibri"/>
          <w:color w:val="242424"/>
          <w:sz w:val="24"/>
          <w:szCs w:val="24"/>
        </w:rPr>
        <w:t xml:space="preserve"> will reduce dependence on India and open direct access to international markets. These will </w:t>
      </w:r>
      <w:del w:id="285" w:author="Bijesh Mishra [2]" w:date="2025-01-23T09:54:00Z" w16du:dateUtc="2025-01-23T15:54:00Z">
        <w:r w:rsidRPr="006065AA" w:rsidDel="00A509CD">
          <w:rPr>
            <w:rFonts w:eastAsia="Calibri"/>
            <w:color w:val="242424"/>
            <w:sz w:val="24"/>
            <w:szCs w:val="24"/>
          </w:rPr>
          <w:delText xml:space="preserve">not only help develop the specific sectors and </w:delText>
        </w:r>
      </w:del>
      <w:ins w:id="286" w:author="Bijesh Mishra [2]" w:date="2025-01-23T09:54:00Z" w16du:dateUtc="2025-01-23T15:54:00Z">
        <w:r w:rsidR="00A509CD">
          <w:rPr>
            <w:rFonts w:eastAsia="Calibri"/>
            <w:color w:val="242424"/>
            <w:sz w:val="24"/>
            <w:szCs w:val="24"/>
          </w:rPr>
          <w:t>help develop the specific sectors and</w:t>
        </w:r>
        <w:r w:rsidR="00A509CD" w:rsidRPr="006065AA">
          <w:rPr>
            <w:rFonts w:eastAsia="Calibri"/>
            <w:color w:val="242424"/>
            <w:sz w:val="24"/>
            <w:szCs w:val="24"/>
          </w:rPr>
          <w:t xml:space="preserve"> </w:t>
        </w:r>
      </w:ins>
      <w:r w:rsidRPr="006065AA">
        <w:rPr>
          <w:rFonts w:eastAsia="Calibri"/>
          <w:color w:val="242424"/>
          <w:sz w:val="24"/>
          <w:szCs w:val="24"/>
        </w:rPr>
        <w:t xml:space="preserve">generate internal revenue </w:t>
      </w:r>
      <w:ins w:id="287" w:author="Bijesh Mishra [2]" w:date="2025-01-23T09:54:00Z" w16du:dateUtc="2025-01-23T15:54:00Z">
        <w:r w:rsidR="00A509CD">
          <w:rPr>
            <w:rFonts w:eastAsia="Calibri"/>
            <w:color w:val="242424"/>
            <w:sz w:val="24"/>
            <w:szCs w:val="24"/>
          </w:rPr>
          <w:t>from within-country consumption and export</w:t>
        </w:r>
      </w:ins>
      <w:del w:id="288" w:author="Bijesh Mishra [2]" w:date="2025-01-23T09:54:00Z" w16du:dateUtc="2025-01-23T15:54:00Z">
        <w:r w:rsidRPr="006065AA" w:rsidDel="00A509CD">
          <w:rPr>
            <w:rFonts w:eastAsia="Calibri"/>
            <w:color w:val="242424"/>
            <w:sz w:val="24"/>
            <w:szCs w:val="24"/>
          </w:rPr>
          <w:delText>but will also generate revenue through export</w:delText>
        </w:r>
      </w:del>
      <w:r w:rsidRPr="006065AA">
        <w:rPr>
          <w:rFonts w:eastAsia="Calibri"/>
          <w:color w:val="242424"/>
          <w:sz w:val="24"/>
          <w:szCs w:val="24"/>
        </w:rPr>
        <w:t>.</w:t>
      </w:r>
    </w:p>
    <w:p w14:paraId="67ADE0E0" w14:textId="77777777" w:rsidR="00380923" w:rsidRPr="006065AA" w:rsidRDefault="00380923" w:rsidP="006065AA">
      <w:pPr>
        <w:shd w:val="clear" w:color="auto" w:fill="FFFFFF"/>
        <w:spacing w:line="240" w:lineRule="auto"/>
        <w:jc w:val="both"/>
        <w:rPr>
          <w:rFonts w:eastAsia="Calibri"/>
          <w:color w:val="242424"/>
          <w:sz w:val="24"/>
          <w:szCs w:val="24"/>
        </w:rPr>
      </w:pPr>
    </w:p>
    <w:p w14:paraId="7A1B59A3" w14:textId="77777777" w:rsidR="002C7F6E" w:rsidRPr="006065AA" w:rsidRDefault="00F77DA6" w:rsidP="006065AA">
      <w:pPr>
        <w:numPr>
          <w:ilvl w:val="0"/>
          <w:numId w:val="18"/>
        </w:numPr>
        <w:shd w:val="clear" w:color="auto" w:fill="FFFFFF"/>
        <w:spacing w:line="240" w:lineRule="auto"/>
        <w:jc w:val="both"/>
        <w:rPr>
          <w:rFonts w:eastAsia="Calibri"/>
          <w:sz w:val="24"/>
          <w:szCs w:val="24"/>
        </w:rPr>
      </w:pPr>
      <w:r w:rsidRPr="006065AA">
        <w:rPr>
          <w:rFonts w:eastAsia="Calibri"/>
          <w:color w:val="242424"/>
          <w:sz w:val="24"/>
          <w:szCs w:val="24"/>
        </w:rPr>
        <w:t>Tourism-based services and handicrafts</w:t>
      </w:r>
    </w:p>
    <w:p w14:paraId="064ABF80" w14:textId="5D0EDBE6" w:rsidR="002C7F6E" w:rsidRPr="006065AA" w:rsidRDefault="00F77DA6" w:rsidP="006065AA">
      <w:pPr>
        <w:numPr>
          <w:ilvl w:val="0"/>
          <w:numId w:val="18"/>
        </w:numPr>
        <w:shd w:val="clear" w:color="auto" w:fill="FFFFFF"/>
        <w:spacing w:line="240" w:lineRule="auto"/>
        <w:jc w:val="both"/>
        <w:rPr>
          <w:rFonts w:eastAsia="Calibri"/>
          <w:sz w:val="24"/>
          <w:szCs w:val="24"/>
        </w:rPr>
      </w:pPr>
      <w:proofErr w:type="spellStart"/>
      <w:r w:rsidRPr="006065AA">
        <w:rPr>
          <w:rFonts w:eastAsia="Calibri"/>
          <w:color w:val="242424"/>
          <w:sz w:val="24"/>
          <w:szCs w:val="24"/>
        </w:rPr>
        <w:t>Agro</w:t>
      </w:r>
      <w:proofErr w:type="spellEnd"/>
      <w:r w:rsidRPr="006065AA">
        <w:rPr>
          <w:rFonts w:eastAsia="Calibri"/>
          <w:color w:val="242424"/>
          <w:sz w:val="24"/>
          <w:szCs w:val="24"/>
        </w:rPr>
        <w:t xml:space="preserve">-businesses with </w:t>
      </w:r>
      <w:ins w:id="289" w:author="Bijesh Mishra [2]" w:date="2025-01-23T09:54:00Z" w16du:dateUtc="2025-01-23T15:54:00Z">
        <w:r w:rsidR="00A509CD">
          <w:rPr>
            <w:rFonts w:eastAsia="Calibri"/>
            <w:color w:val="242424"/>
            <w:sz w:val="24"/>
            <w:szCs w:val="24"/>
          </w:rPr>
          <w:t xml:space="preserve">a </w:t>
        </w:r>
      </w:ins>
      <w:r w:rsidRPr="006065AA">
        <w:rPr>
          <w:rFonts w:eastAsia="Calibri"/>
          <w:color w:val="242424"/>
          <w:sz w:val="24"/>
          <w:szCs w:val="24"/>
        </w:rPr>
        <w:t xml:space="preserve">focus on </w:t>
      </w:r>
      <w:del w:id="290" w:author="Bijesh Mishra [2]" w:date="2025-01-23T09:54:00Z" w16du:dateUtc="2025-01-23T15:54:00Z">
        <w:r w:rsidRPr="006065AA" w:rsidDel="00A509CD">
          <w:rPr>
            <w:rFonts w:eastAsia="Calibri"/>
            <w:color w:val="242424"/>
            <w:sz w:val="24"/>
            <w:szCs w:val="24"/>
          </w:rPr>
          <w:delText xml:space="preserve">high </w:delText>
        </w:r>
        <w:r w:rsidR="00380923" w:rsidRPr="006065AA" w:rsidDel="00A509CD">
          <w:rPr>
            <w:rFonts w:eastAsia="Calibri"/>
            <w:color w:val="242424"/>
            <w:sz w:val="24"/>
            <w:szCs w:val="24"/>
          </w:rPr>
          <w:delText>value-added</w:delText>
        </w:r>
      </w:del>
      <w:ins w:id="291" w:author="Bijesh Mishra [2]" w:date="2025-01-23T09:54:00Z" w16du:dateUtc="2025-01-23T15:54:00Z">
        <w:r w:rsidR="00A509CD">
          <w:rPr>
            <w:rFonts w:eastAsia="Calibri"/>
            <w:color w:val="242424"/>
            <w:sz w:val="24"/>
            <w:szCs w:val="24"/>
          </w:rPr>
          <w:t>high-value-added</w:t>
        </w:r>
      </w:ins>
      <w:r w:rsidRPr="006065AA">
        <w:rPr>
          <w:rFonts w:eastAsia="Calibri"/>
          <w:color w:val="242424"/>
          <w:sz w:val="24"/>
          <w:szCs w:val="24"/>
        </w:rPr>
        <w:t xml:space="preserve"> products</w:t>
      </w:r>
    </w:p>
    <w:p w14:paraId="7CA13995" w14:textId="77777777" w:rsidR="002C7F6E" w:rsidRPr="006065AA" w:rsidRDefault="00F77DA6" w:rsidP="006065AA">
      <w:pPr>
        <w:numPr>
          <w:ilvl w:val="0"/>
          <w:numId w:val="18"/>
        </w:numPr>
        <w:shd w:val="clear" w:color="auto" w:fill="FFFFFF"/>
        <w:spacing w:line="240" w:lineRule="auto"/>
        <w:jc w:val="both"/>
        <w:rPr>
          <w:rFonts w:eastAsia="Calibri"/>
          <w:sz w:val="24"/>
          <w:szCs w:val="24"/>
        </w:rPr>
      </w:pPr>
      <w:r w:rsidRPr="006065AA">
        <w:rPr>
          <w:rFonts w:eastAsia="Calibri"/>
          <w:color w:val="242424"/>
          <w:sz w:val="24"/>
          <w:szCs w:val="24"/>
        </w:rPr>
        <w:t>Tech-based business for international markets</w:t>
      </w:r>
    </w:p>
    <w:p w14:paraId="502B1026" w14:textId="77777777" w:rsidR="002C7F6E" w:rsidRPr="006065AA" w:rsidRDefault="00F77DA6" w:rsidP="006065AA">
      <w:pPr>
        <w:shd w:val="clear" w:color="auto" w:fill="FFFFFF"/>
        <w:spacing w:line="240" w:lineRule="auto"/>
        <w:jc w:val="both"/>
        <w:rPr>
          <w:rFonts w:eastAsia="Calibri"/>
          <w:color w:val="242424"/>
          <w:sz w:val="24"/>
          <w:szCs w:val="24"/>
        </w:rPr>
      </w:pPr>
      <w:r w:rsidRPr="006065AA">
        <w:rPr>
          <w:rFonts w:eastAsia="Calibri"/>
          <w:color w:val="242424"/>
          <w:sz w:val="24"/>
          <w:szCs w:val="24"/>
        </w:rPr>
        <w:t xml:space="preserve"> </w:t>
      </w:r>
    </w:p>
    <w:p w14:paraId="1F1767EF" w14:textId="47882992" w:rsidR="002C7F6E" w:rsidRPr="00386DAD" w:rsidRDefault="00656DF6" w:rsidP="006065AA">
      <w:pPr>
        <w:shd w:val="clear" w:color="auto" w:fill="FFFFFF"/>
        <w:spacing w:line="240" w:lineRule="auto"/>
        <w:jc w:val="both"/>
        <w:rPr>
          <w:rFonts w:eastAsia="Calibri"/>
          <w:b/>
          <w:bCs/>
          <w:sz w:val="24"/>
          <w:szCs w:val="24"/>
        </w:rPr>
      </w:pPr>
      <w:r w:rsidRPr="00386DAD">
        <w:rPr>
          <w:rFonts w:eastAsia="Calibri"/>
          <w:b/>
          <w:bCs/>
          <w:sz w:val="24"/>
          <w:szCs w:val="24"/>
        </w:rPr>
        <w:t>Recommendations</w:t>
      </w:r>
      <w:r w:rsidR="00F77DA6" w:rsidRPr="00386DAD">
        <w:rPr>
          <w:rFonts w:eastAsia="Calibri"/>
          <w:b/>
          <w:bCs/>
          <w:sz w:val="24"/>
          <w:szCs w:val="24"/>
        </w:rPr>
        <w:t xml:space="preserve"> for </w:t>
      </w:r>
      <w:r w:rsidRPr="00386DAD">
        <w:rPr>
          <w:rFonts w:eastAsia="Calibri"/>
          <w:b/>
          <w:bCs/>
          <w:sz w:val="24"/>
          <w:szCs w:val="24"/>
        </w:rPr>
        <w:t>F</w:t>
      </w:r>
      <w:r w:rsidR="00F77DA6" w:rsidRPr="00386DAD">
        <w:rPr>
          <w:rFonts w:eastAsia="Calibri"/>
          <w:b/>
          <w:bCs/>
          <w:sz w:val="24"/>
          <w:szCs w:val="24"/>
        </w:rPr>
        <w:t xml:space="preserve">undamental </w:t>
      </w:r>
      <w:r w:rsidRPr="00386DAD">
        <w:rPr>
          <w:rFonts w:eastAsia="Calibri"/>
          <w:b/>
          <w:bCs/>
          <w:sz w:val="24"/>
          <w:szCs w:val="24"/>
        </w:rPr>
        <w:t>R</w:t>
      </w:r>
      <w:r w:rsidR="00F77DA6" w:rsidRPr="00386DAD">
        <w:rPr>
          <w:rFonts w:eastAsia="Calibri"/>
          <w:b/>
          <w:bCs/>
          <w:sz w:val="24"/>
          <w:szCs w:val="24"/>
        </w:rPr>
        <w:t>eforms:</w:t>
      </w:r>
    </w:p>
    <w:p w14:paraId="05E679A7" w14:textId="77777777" w:rsidR="00AB438E" w:rsidRPr="00386DAD" w:rsidRDefault="00AB438E" w:rsidP="003C58F6">
      <w:pPr>
        <w:pStyle w:val="ListParagraph"/>
        <w:numPr>
          <w:ilvl w:val="0"/>
          <w:numId w:val="30"/>
        </w:numPr>
        <w:spacing w:line="240" w:lineRule="auto"/>
        <w:jc w:val="both"/>
        <w:rPr>
          <w:rFonts w:eastAsia="Calibri"/>
          <w:sz w:val="24"/>
          <w:szCs w:val="24"/>
        </w:rPr>
      </w:pPr>
      <w:r w:rsidRPr="00386DAD">
        <w:rPr>
          <w:rFonts w:eastAsia="Calibri"/>
          <w:sz w:val="24"/>
          <w:szCs w:val="24"/>
        </w:rPr>
        <w:t>Intensify Efforts for Domestic Job Creation: Promote entrepreneurial ventures and generate gainful employment opportunities to reduce reliance on migrant workers' remittances.</w:t>
      </w:r>
    </w:p>
    <w:p w14:paraId="75D5B3F0" w14:textId="7F16D461" w:rsidR="00AB438E" w:rsidRPr="00386DAD" w:rsidRDefault="00AB438E" w:rsidP="003C58F6">
      <w:pPr>
        <w:pStyle w:val="ListParagraph"/>
        <w:numPr>
          <w:ilvl w:val="0"/>
          <w:numId w:val="30"/>
        </w:numPr>
        <w:spacing w:line="240" w:lineRule="auto"/>
        <w:jc w:val="both"/>
        <w:rPr>
          <w:rFonts w:eastAsia="Calibri"/>
          <w:sz w:val="24"/>
          <w:szCs w:val="24"/>
        </w:rPr>
      </w:pPr>
      <w:r w:rsidRPr="00386DAD">
        <w:rPr>
          <w:rFonts w:eastAsia="Calibri"/>
          <w:sz w:val="24"/>
          <w:szCs w:val="24"/>
        </w:rPr>
        <w:t xml:space="preserve">Facilitate Private Sector Growth: Ease investment barriers, streamline regulatory processes, and offer incentives to attract </w:t>
      </w:r>
      <w:del w:id="292" w:author="Bijesh Mishra [2]" w:date="2025-01-23T09:54:00Z" w16du:dateUtc="2025-01-23T15:54:00Z">
        <w:r w:rsidRPr="00386DAD" w:rsidDel="00A509CD">
          <w:rPr>
            <w:rFonts w:eastAsia="Calibri"/>
            <w:sz w:val="24"/>
            <w:szCs w:val="24"/>
          </w:rPr>
          <w:delText xml:space="preserve">both </w:delText>
        </w:r>
      </w:del>
      <w:r w:rsidRPr="00386DAD">
        <w:rPr>
          <w:rFonts w:eastAsia="Calibri"/>
          <w:sz w:val="24"/>
          <w:szCs w:val="24"/>
        </w:rPr>
        <w:t>domestic and foreign investments.</w:t>
      </w:r>
    </w:p>
    <w:p w14:paraId="2264E7D7" w14:textId="1EE5673A" w:rsidR="00AB438E" w:rsidRPr="00386DAD" w:rsidRDefault="00AB438E" w:rsidP="003C58F6">
      <w:pPr>
        <w:pStyle w:val="ListParagraph"/>
        <w:numPr>
          <w:ilvl w:val="0"/>
          <w:numId w:val="30"/>
        </w:numPr>
        <w:spacing w:line="240" w:lineRule="auto"/>
        <w:jc w:val="both"/>
        <w:rPr>
          <w:rFonts w:eastAsia="Calibri"/>
          <w:sz w:val="24"/>
          <w:szCs w:val="24"/>
        </w:rPr>
      </w:pPr>
      <w:r w:rsidRPr="00386DAD">
        <w:rPr>
          <w:rFonts w:eastAsia="Calibri"/>
          <w:sz w:val="24"/>
          <w:szCs w:val="24"/>
        </w:rPr>
        <w:t xml:space="preserve">Ensure Transparent Governance: Demonstrate genuine commitment to implementing reforms </w:t>
      </w:r>
      <w:del w:id="293" w:author="Bijesh Mishra [2]" w:date="2025-01-23T09:54:00Z" w16du:dateUtc="2025-01-23T15:54:00Z">
        <w:r w:rsidRPr="00386DAD" w:rsidDel="00A509CD">
          <w:rPr>
            <w:rFonts w:eastAsia="Calibri"/>
            <w:sz w:val="24"/>
            <w:szCs w:val="24"/>
          </w:rPr>
          <w:delText>in an objective and unbiased manner</w:delText>
        </w:r>
      </w:del>
      <w:ins w:id="294" w:author="Bijesh Mishra [2]" w:date="2025-01-23T09:54:00Z" w16du:dateUtc="2025-01-23T15:54:00Z">
        <w:r w:rsidR="00A509CD">
          <w:rPr>
            <w:rFonts w:eastAsia="Calibri"/>
            <w:sz w:val="24"/>
            <w:szCs w:val="24"/>
          </w:rPr>
          <w:t>objectively and unbiasedly</w:t>
        </w:r>
      </w:ins>
      <w:r w:rsidRPr="00386DAD">
        <w:rPr>
          <w:rFonts w:eastAsia="Calibri"/>
          <w:sz w:val="24"/>
          <w:szCs w:val="24"/>
        </w:rPr>
        <w:t>, free from political influence.</w:t>
      </w:r>
    </w:p>
    <w:p w14:paraId="5DF1D56A" w14:textId="141EDB14" w:rsidR="002C7F6E" w:rsidRPr="00386DAD" w:rsidRDefault="00AB438E" w:rsidP="003C58F6">
      <w:pPr>
        <w:pStyle w:val="ListParagraph"/>
        <w:numPr>
          <w:ilvl w:val="0"/>
          <w:numId w:val="30"/>
        </w:numPr>
        <w:spacing w:line="240" w:lineRule="auto"/>
        <w:jc w:val="both"/>
        <w:rPr>
          <w:rFonts w:eastAsia="Calibri"/>
          <w:sz w:val="24"/>
          <w:szCs w:val="24"/>
        </w:rPr>
      </w:pPr>
      <w:r w:rsidRPr="00386DAD">
        <w:rPr>
          <w:rFonts w:eastAsia="Calibri"/>
          <w:sz w:val="24"/>
          <w:szCs w:val="24"/>
        </w:rPr>
        <w:t>Combat Corruption: Enforce strict anti-corruption measures at all levels of governance, backed by accountability mechanisms and independent oversight bodies.</w:t>
      </w:r>
    </w:p>
    <w:p w14:paraId="219524B1" w14:textId="77777777" w:rsidR="002C7F6E" w:rsidRPr="006065AA" w:rsidRDefault="00F77DA6" w:rsidP="006065AA">
      <w:pPr>
        <w:numPr>
          <w:ilvl w:val="0"/>
          <w:numId w:val="17"/>
        </w:numPr>
        <w:spacing w:before="240" w:after="240" w:line="240" w:lineRule="auto"/>
        <w:jc w:val="both"/>
        <w:rPr>
          <w:rFonts w:eastAsia="Calibri"/>
          <w:b/>
          <w:sz w:val="24"/>
          <w:szCs w:val="24"/>
        </w:rPr>
      </w:pPr>
      <w:r w:rsidRPr="006065AA">
        <w:rPr>
          <w:rFonts w:eastAsia="Calibri"/>
          <w:b/>
          <w:sz w:val="24"/>
          <w:szCs w:val="24"/>
          <w:u w:val="single"/>
        </w:rPr>
        <w:t>Relevant Suggested References</w:t>
      </w:r>
    </w:p>
    <w:p w14:paraId="71AD6454" w14:textId="77777777" w:rsidR="002C7F6E" w:rsidRPr="006065AA" w:rsidRDefault="00F77DA6">
      <w:pPr>
        <w:spacing w:before="240" w:after="240" w:line="240" w:lineRule="auto"/>
        <w:ind w:left="720"/>
        <w:rPr>
          <w:rFonts w:eastAsia="Calibri"/>
          <w:color w:val="222222"/>
          <w:sz w:val="24"/>
          <w:szCs w:val="24"/>
          <w:highlight w:val="white"/>
        </w:rPr>
      </w:pPr>
      <w:r w:rsidRPr="006065AA">
        <w:rPr>
          <w:rFonts w:eastAsia="Calibri"/>
          <w:color w:val="222222"/>
          <w:sz w:val="24"/>
          <w:szCs w:val="24"/>
          <w:highlight w:val="white"/>
        </w:rPr>
        <w:t xml:space="preserve">Environments for entrepreneurship development: key dimensions and research implications. </w:t>
      </w:r>
      <w:r w:rsidRPr="006065AA">
        <w:rPr>
          <w:rFonts w:eastAsia="Calibri"/>
          <w:i/>
          <w:color w:val="222222"/>
          <w:sz w:val="24"/>
          <w:szCs w:val="24"/>
          <w:highlight w:val="white"/>
        </w:rPr>
        <w:t>Entrepreneurship theory and practice</w:t>
      </w:r>
      <w:r w:rsidRPr="006065AA">
        <w:rPr>
          <w:rFonts w:eastAsia="Calibri"/>
          <w:color w:val="222222"/>
          <w:sz w:val="24"/>
          <w:szCs w:val="24"/>
          <w:highlight w:val="white"/>
        </w:rPr>
        <w:t xml:space="preserve">, </w:t>
      </w:r>
      <w:r w:rsidRPr="006065AA">
        <w:rPr>
          <w:rFonts w:eastAsia="Calibri"/>
          <w:i/>
          <w:color w:val="222222"/>
          <w:sz w:val="24"/>
          <w:szCs w:val="24"/>
          <w:highlight w:val="white"/>
        </w:rPr>
        <w:t>18</w:t>
      </w:r>
      <w:r w:rsidRPr="006065AA">
        <w:rPr>
          <w:rFonts w:eastAsia="Calibri"/>
          <w:color w:val="222222"/>
          <w:sz w:val="24"/>
          <w:szCs w:val="24"/>
          <w:highlight w:val="white"/>
        </w:rPr>
        <w:t xml:space="preserve">(4), 43-62. </w:t>
      </w:r>
      <w:hyperlink r:id="rId10">
        <w:r w:rsidR="002C7F6E" w:rsidRPr="006065AA">
          <w:rPr>
            <w:rFonts w:eastAsia="Calibri"/>
            <w:color w:val="1155CC"/>
            <w:sz w:val="24"/>
            <w:szCs w:val="24"/>
            <w:highlight w:val="white"/>
            <w:u w:val="single"/>
          </w:rPr>
          <w:t>https://journals.sagepub.com/doi/abs/10.1177/104225879401800403</w:t>
        </w:r>
      </w:hyperlink>
    </w:p>
    <w:p w14:paraId="1C960A49" w14:textId="079A9A90" w:rsidR="002C7F6E" w:rsidRPr="00827108" w:rsidRDefault="00F77DA6" w:rsidP="00827108">
      <w:pPr>
        <w:spacing w:before="240" w:after="240" w:line="240" w:lineRule="auto"/>
        <w:ind w:left="720"/>
        <w:rPr>
          <w:rFonts w:eastAsia="Calibri"/>
          <w:color w:val="222222"/>
          <w:sz w:val="24"/>
          <w:szCs w:val="24"/>
          <w:highlight w:val="white"/>
        </w:rPr>
      </w:pPr>
      <w:r w:rsidRPr="006065AA">
        <w:rPr>
          <w:rFonts w:eastAsia="Calibri"/>
          <w:color w:val="222222"/>
          <w:sz w:val="24"/>
          <w:szCs w:val="24"/>
          <w:highlight w:val="white"/>
        </w:rPr>
        <w:t xml:space="preserve">Urbano, D., &amp; Alvarez, C. (2014). Institutional dimensions and entrepreneurial activity: an international study. </w:t>
      </w:r>
      <w:r w:rsidRPr="006065AA">
        <w:rPr>
          <w:rFonts w:eastAsia="Calibri"/>
          <w:i/>
          <w:color w:val="222222"/>
          <w:sz w:val="24"/>
          <w:szCs w:val="24"/>
          <w:highlight w:val="white"/>
        </w:rPr>
        <w:t>Small business economics</w:t>
      </w:r>
      <w:r w:rsidRPr="006065AA">
        <w:rPr>
          <w:rFonts w:eastAsia="Calibri"/>
          <w:color w:val="222222"/>
          <w:sz w:val="24"/>
          <w:szCs w:val="24"/>
          <w:highlight w:val="white"/>
        </w:rPr>
        <w:t xml:space="preserve">, </w:t>
      </w:r>
      <w:r w:rsidRPr="006065AA">
        <w:rPr>
          <w:rFonts w:eastAsia="Calibri"/>
          <w:i/>
          <w:color w:val="222222"/>
          <w:sz w:val="24"/>
          <w:szCs w:val="24"/>
          <w:highlight w:val="white"/>
        </w:rPr>
        <w:t>42</w:t>
      </w:r>
      <w:r w:rsidRPr="006065AA">
        <w:rPr>
          <w:rFonts w:eastAsia="Calibri"/>
          <w:color w:val="222222"/>
          <w:sz w:val="24"/>
          <w:szCs w:val="24"/>
          <w:highlight w:val="white"/>
        </w:rPr>
        <w:t xml:space="preserve">, 703-716. </w:t>
      </w:r>
      <w:hyperlink r:id="rId11">
        <w:r w:rsidR="002C7F6E" w:rsidRPr="006065AA">
          <w:rPr>
            <w:rFonts w:eastAsia="Calibri"/>
            <w:color w:val="1155CC"/>
            <w:sz w:val="24"/>
            <w:szCs w:val="24"/>
            <w:highlight w:val="white"/>
            <w:u w:val="single"/>
          </w:rPr>
          <w:t>https://link.springer.com/article/10.1007/s11187-013-9523-7</w:t>
        </w:r>
      </w:hyperlink>
    </w:p>
    <w:p w14:paraId="43156564" w14:textId="4837ECE8" w:rsidR="002C7F6E" w:rsidRPr="002309D7" w:rsidRDefault="00F77DA6">
      <w:pPr>
        <w:pStyle w:val="Heading1"/>
        <w:spacing w:after="160" w:line="240" w:lineRule="auto"/>
        <w:jc w:val="center"/>
        <w:rPr>
          <w:rFonts w:eastAsia="Calibri"/>
          <w:sz w:val="24"/>
          <w:szCs w:val="24"/>
        </w:rPr>
      </w:pPr>
      <w:del w:id="295" w:author="Bijesh Mishra [2]" w:date="2025-01-22T22:27:00Z" w16du:dateUtc="2025-01-23T04:27:00Z">
        <w:r w:rsidRPr="002309D7" w:rsidDel="00B23E50">
          <w:rPr>
            <w:rFonts w:eastAsia="Calibri"/>
            <w:b/>
            <w:sz w:val="36"/>
            <w:szCs w:val="36"/>
          </w:rPr>
          <w:lastRenderedPageBreak/>
          <w:delText xml:space="preserve">Theme 2: </w:delText>
        </w:r>
      </w:del>
      <w:bookmarkStart w:id="296" w:name="_Toc188480202"/>
      <w:r w:rsidRPr="002309D7">
        <w:rPr>
          <w:rFonts w:eastAsia="Calibri"/>
          <w:b/>
          <w:sz w:val="36"/>
          <w:szCs w:val="36"/>
        </w:rPr>
        <w:t xml:space="preserve">The Role of </w:t>
      </w:r>
      <w:ins w:id="297" w:author="Bijesh Mishra [2]" w:date="2025-01-23T09:55:00Z" w16du:dateUtc="2025-01-23T15:55:00Z">
        <w:r w:rsidR="00A509CD">
          <w:rPr>
            <w:rFonts w:eastAsia="Calibri"/>
            <w:b/>
            <w:sz w:val="36"/>
            <w:szCs w:val="36"/>
          </w:rPr>
          <w:t xml:space="preserve">the </w:t>
        </w:r>
      </w:ins>
      <w:r w:rsidRPr="002309D7">
        <w:rPr>
          <w:rFonts w:eastAsia="Calibri"/>
          <w:b/>
          <w:sz w:val="36"/>
          <w:szCs w:val="36"/>
        </w:rPr>
        <w:t>Nepali Diaspora</w:t>
      </w:r>
      <w:bookmarkEnd w:id="296"/>
    </w:p>
    <w:p w14:paraId="26DF831F" w14:textId="77777777" w:rsidR="002C7F6E" w:rsidRPr="00D3625A" w:rsidRDefault="00F77DA6" w:rsidP="003C58F6">
      <w:pPr>
        <w:numPr>
          <w:ilvl w:val="0"/>
          <w:numId w:val="26"/>
        </w:numPr>
        <w:spacing w:after="160" w:line="240" w:lineRule="auto"/>
        <w:rPr>
          <w:rFonts w:eastAsia="Calibri"/>
          <w:b/>
          <w:bCs/>
          <w:sz w:val="24"/>
          <w:szCs w:val="24"/>
        </w:rPr>
      </w:pPr>
      <w:r w:rsidRPr="00D3625A">
        <w:rPr>
          <w:rFonts w:eastAsia="Calibri"/>
          <w:b/>
          <w:bCs/>
          <w:sz w:val="24"/>
          <w:szCs w:val="24"/>
          <w:u w:val="single"/>
        </w:rPr>
        <w:t xml:space="preserve">Situation Analysis </w:t>
      </w:r>
    </w:p>
    <w:p w14:paraId="67B61546" w14:textId="201C5DD8" w:rsidR="002C7F6E" w:rsidRPr="002309D7" w:rsidRDefault="00F77DA6" w:rsidP="002309D7">
      <w:pPr>
        <w:spacing w:after="160" w:line="240" w:lineRule="auto"/>
        <w:jc w:val="both"/>
        <w:rPr>
          <w:rFonts w:eastAsia="Calibri"/>
          <w:sz w:val="24"/>
          <w:szCs w:val="24"/>
        </w:rPr>
      </w:pPr>
      <w:r w:rsidRPr="002309D7">
        <w:rPr>
          <w:rFonts w:eastAsia="Calibri"/>
          <w:sz w:val="24"/>
          <w:szCs w:val="24"/>
        </w:rPr>
        <w:t xml:space="preserve">Whereas the population census </w:t>
      </w:r>
      <w:del w:id="298" w:author="Bijesh Mishra [2]" w:date="2025-01-23T09:55:00Z" w16du:dateUtc="2025-01-23T15:55:00Z">
        <w:r w:rsidRPr="002309D7" w:rsidDel="00A509CD">
          <w:rPr>
            <w:rFonts w:eastAsia="Calibri"/>
            <w:sz w:val="24"/>
            <w:szCs w:val="24"/>
          </w:rPr>
          <w:delText xml:space="preserve">of </w:delText>
        </w:r>
        <w:r w:rsidRPr="002309D7" w:rsidDel="00AB618B">
          <w:rPr>
            <w:rFonts w:eastAsia="Calibri"/>
            <w:sz w:val="24"/>
            <w:szCs w:val="24"/>
          </w:rPr>
          <w:delText xml:space="preserve">2021 estimates 2.2 million Nepalis </w:delText>
        </w:r>
      </w:del>
      <w:ins w:id="299" w:author="Bijesh Mishra [2]" w:date="2025-01-23T09:55:00Z" w16du:dateUtc="2025-01-23T15:55:00Z">
        <w:r w:rsidR="00AB618B">
          <w:rPr>
            <w:rFonts w:eastAsia="Calibri"/>
            <w:sz w:val="24"/>
            <w:szCs w:val="24"/>
          </w:rPr>
          <w:t xml:space="preserve">2021 estimates that 2.2 million Nepalis are </w:t>
        </w:r>
      </w:ins>
      <w:r w:rsidRPr="002309D7">
        <w:rPr>
          <w:rFonts w:eastAsia="Calibri"/>
          <w:sz w:val="24"/>
          <w:szCs w:val="24"/>
        </w:rPr>
        <w:t xml:space="preserve">living abroad temporarily, millions more make up a large Nepali diaspora from many countries in Asia, Australia, Europe, and North America. In today’s age of digital, economic, and cultural interconnectivity worldwide, the diaspora population has helped bring the world to Nepal and Nepalis regardless of the countries of their residence or legal nationality. Furthermore, a significant part of the diaspora population away from Nepal as </w:t>
      </w:r>
      <w:del w:id="300" w:author="Bijesh Mishra [2]" w:date="2025-01-23T09:55:00Z" w16du:dateUtc="2025-01-23T15:55:00Z">
        <w:r w:rsidRPr="002309D7" w:rsidDel="00AB618B">
          <w:rPr>
            <w:rFonts w:eastAsia="Calibri"/>
            <w:sz w:val="24"/>
            <w:szCs w:val="24"/>
          </w:rPr>
          <w:delText xml:space="preserve">the </w:delText>
        </w:r>
      </w:del>
      <w:r w:rsidRPr="002309D7">
        <w:rPr>
          <w:rFonts w:eastAsia="Calibri"/>
          <w:sz w:val="24"/>
          <w:szCs w:val="24"/>
        </w:rPr>
        <w:t xml:space="preserve">first or second-generation immigrants feels unified by their shared Nepali identity and culture, with the collective interest and progress of Nepal and Nepalis in their hearts. Highly diverse in background, education, skills, and abilities, this part of the Nepali diaspora can provide formidable intellectual, technical, economic, and cultural resources for Nepal. While limited examples of direct connections and involvements of the Nepali diaspora exist, this resource has largely been untapped </w:t>
      </w:r>
      <w:del w:id="301" w:author="Bijesh Mishra [2]" w:date="2025-01-23T09:55:00Z" w16du:dateUtc="2025-01-23T15:55:00Z">
        <w:r w:rsidRPr="002309D7" w:rsidDel="00AB618B">
          <w:rPr>
            <w:rFonts w:eastAsia="Calibri"/>
            <w:sz w:val="24"/>
            <w:szCs w:val="24"/>
          </w:rPr>
          <w:delText>when it comes to the way</w:delText>
        </w:r>
      </w:del>
      <w:ins w:id="302" w:author="Bijesh Mishra [2]" w:date="2025-01-23T09:55:00Z" w16du:dateUtc="2025-01-23T15:55:00Z">
        <w:r w:rsidR="00AB618B">
          <w:rPr>
            <w:rFonts w:eastAsia="Calibri"/>
            <w:sz w:val="24"/>
            <w:szCs w:val="24"/>
          </w:rPr>
          <w:t>regarding how</w:t>
        </w:r>
      </w:ins>
      <w:r w:rsidRPr="002309D7">
        <w:rPr>
          <w:rFonts w:eastAsia="Calibri"/>
          <w:sz w:val="24"/>
          <w:szCs w:val="24"/>
        </w:rPr>
        <w:t xml:space="preserve"> they could be a part of the national development strategy in Nepal. To the extent the Government has worked with the diaspora groups collaboratively, they have been riddled with political favors in a way that alienates a large swath of the diaspora groups and members. Creating an appropriate institutional and policy environment can allow interested diaspora groups and members to directly engage and </w:t>
      </w:r>
      <w:del w:id="303" w:author="Bijesh Mishra [2]" w:date="2025-01-23T09:55:00Z" w16du:dateUtc="2025-01-23T15:55:00Z">
        <w:r w:rsidRPr="002309D7" w:rsidDel="00AB618B">
          <w:rPr>
            <w:rFonts w:eastAsia="Calibri"/>
            <w:sz w:val="24"/>
            <w:szCs w:val="24"/>
          </w:rPr>
          <w:delText>make contributions to the cultural, economic, and social development of Nepal</w:delText>
        </w:r>
      </w:del>
      <w:ins w:id="304" w:author="Bijesh Mishra [2]" w:date="2025-01-23T09:55:00Z" w16du:dateUtc="2025-01-23T15:55:00Z">
        <w:r w:rsidR="00AB618B">
          <w:rPr>
            <w:rFonts w:eastAsia="Calibri"/>
            <w:sz w:val="24"/>
            <w:szCs w:val="24"/>
          </w:rPr>
          <w:t>contribute to Nepal's cultural, economic, and social development</w:t>
        </w:r>
      </w:ins>
      <w:r w:rsidRPr="002309D7">
        <w:rPr>
          <w:rFonts w:eastAsia="Calibri"/>
          <w:sz w:val="24"/>
          <w:szCs w:val="24"/>
        </w:rPr>
        <w:t>.</w:t>
      </w:r>
    </w:p>
    <w:p w14:paraId="05993217" w14:textId="3FE5A192" w:rsidR="00D3625A" w:rsidRDefault="00F77DA6" w:rsidP="003C58F6">
      <w:pPr>
        <w:numPr>
          <w:ilvl w:val="0"/>
          <w:numId w:val="26"/>
        </w:numPr>
        <w:spacing w:before="240" w:line="240" w:lineRule="auto"/>
        <w:jc w:val="both"/>
        <w:rPr>
          <w:rFonts w:eastAsia="Calibri"/>
          <w:b/>
          <w:bCs/>
          <w:sz w:val="24"/>
          <w:szCs w:val="24"/>
        </w:rPr>
      </w:pPr>
      <w:r w:rsidRPr="00D3625A">
        <w:rPr>
          <w:rFonts w:eastAsia="Calibri"/>
          <w:b/>
          <w:bCs/>
          <w:sz w:val="24"/>
          <w:szCs w:val="24"/>
          <w:u w:val="single"/>
        </w:rPr>
        <w:t>Options available to resolve the issues</w:t>
      </w:r>
    </w:p>
    <w:p w14:paraId="6D37EAF2" w14:textId="77777777" w:rsidR="00827108" w:rsidRPr="00827108" w:rsidRDefault="00827108" w:rsidP="00827108">
      <w:pPr>
        <w:spacing w:before="240" w:line="240" w:lineRule="auto"/>
        <w:ind w:left="720"/>
        <w:jc w:val="both"/>
        <w:rPr>
          <w:rFonts w:eastAsia="Calibri"/>
          <w:b/>
          <w:bCs/>
          <w:sz w:val="24"/>
          <w:szCs w:val="24"/>
        </w:rPr>
      </w:pPr>
    </w:p>
    <w:p w14:paraId="747C8C7D" w14:textId="639CD4E1" w:rsidR="002C7F6E" w:rsidRPr="002309D7" w:rsidRDefault="00F77DA6" w:rsidP="003C58F6">
      <w:pPr>
        <w:numPr>
          <w:ilvl w:val="0"/>
          <w:numId w:val="22"/>
        </w:numPr>
        <w:spacing w:line="240" w:lineRule="auto"/>
        <w:jc w:val="both"/>
        <w:rPr>
          <w:rFonts w:eastAsia="Calibri"/>
          <w:sz w:val="24"/>
          <w:szCs w:val="24"/>
        </w:rPr>
      </w:pPr>
      <w:r w:rsidRPr="002309D7">
        <w:rPr>
          <w:rFonts w:eastAsia="Calibri"/>
          <w:sz w:val="24"/>
          <w:szCs w:val="24"/>
        </w:rPr>
        <w:t xml:space="preserve">Institutional and Policy Frameworks: Dual citizenship laws can be offered for interested diaspora Nepalis from a strategically selected group of countries, providing a legal framework to </w:t>
      </w:r>
      <w:del w:id="305" w:author="Bijesh Mishra [2]" w:date="2025-01-23T09:55:00Z" w16du:dateUtc="2025-01-23T15:55:00Z">
        <w:r w:rsidRPr="002309D7" w:rsidDel="00AB618B">
          <w:rPr>
            <w:rFonts w:eastAsia="Calibri"/>
            <w:sz w:val="24"/>
            <w:szCs w:val="24"/>
          </w:rPr>
          <w:delText>capitalize on the diaspora community broadly</w:delText>
        </w:r>
      </w:del>
      <w:ins w:id="306" w:author="Bijesh Mishra [2]" w:date="2025-01-23T09:55:00Z" w16du:dateUtc="2025-01-23T15:55:00Z">
        <w:r w:rsidR="00AB618B">
          <w:rPr>
            <w:rFonts w:eastAsia="Calibri"/>
            <w:sz w:val="24"/>
            <w:szCs w:val="24"/>
          </w:rPr>
          <w:t>broadly capitalize on the diaspora community</w:t>
        </w:r>
      </w:ins>
      <w:r w:rsidRPr="002309D7">
        <w:rPr>
          <w:rFonts w:eastAsia="Calibri"/>
          <w:sz w:val="24"/>
          <w:szCs w:val="24"/>
        </w:rPr>
        <w:t xml:space="preserve">. The current NRN Citizenship doesn’t </w:t>
      </w:r>
      <w:del w:id="307" w:author="Bijesh Mishra [2]" w:date="2025-01-23T09:55:00Z" w16du:dateUtc="2025-01-23T15:55:00Z">
        <w:r w:rsidRPr="002309D7" w:rsidDel="00AB618B">
          <w:rPr>
            <w:rFonts w:eastAsia="Calibri"/>
            <w:sz w:val="24"/>
            <w:szCs w:val="24"/>
          </w:rPr>
          <w:delText xml:space="preserve">provide </w:delText>
        </w:r>
      </w:del>
      <w:ins w:id="308" w:author="Bijesh Mishra [2]" w:date="2025-01-23T09:55:00Z" w16du:dateUtc="2025-01-23T15:55:00Z">
        <w:r w:rsidR="00AB618B">
          <w:rPr>
            <w:rFonts w:eastAsia="Calibri"/>
            <w:sz w:val="24"/>
            <w:szCs w:val="24"/>
          </w:rPr>
          <w:t>offer</w:t>
        </w:r>
        <w:r w:rsidR="00AB618B" w:rsidRPr="002309D7">
          <w:rPr>
            <w:rFonts w:eastAsia="Calibri"/>
            <w:sz w:val="24"/>
            <w:szCs w:val="24"/>
          </w:rPr>
          <w:t xml:space="preserve"> </w:t>
        </w:r>
      </w:ins>
      <w:r w:rsidRPr="002309D7">
        <w:rPr>
          <w:rFonts w:eastAsia="Calibri"/>
          <w:sz w:val="24"/>
          <w:szCs w:val="24"/>
        </w:rPr>
        <w:t xml:space="preserve">the full legal status for the </w:t>
      </w:r>
      <w:del w:id="309" w:author="Bijesh Mishra [2]" w:date="2025-01-23T09:55:00Z" w16du:dateUtc="2025-01-23T15:55:00Z">
        <w:r w:rsidRPr="002309D7" w:rsidDel="00AB618B">
          <w:rPr>
            <w:rFonts w:eastAsia="Calibri"/>
            <w:sz w:val="24"/>
            <w:szCs w:val="24"/>
          </w:rPr>
          <w:delText xml:space="preserve">country </w:delText>
        </w:r>
      </w:del>
      <w:ins w:id="310" w:author="Bijesh Mishra [2]" w:date="2025-01-23T09:55:00Z" w16du:dateUtc="2025-01-23T15:55:00Z">
        <w:r w:rsidR="00AB618B">
          <w:rPr>
            <w:rFonts w:eastAsia="Calibri"/>
            <w:sz w:val="24"/>
            <w:szCs w:val="24"/>
          </w:rPr>
          <w:t>government</w:t>
        </w:r>
        <w:r w:rsidR="00AB618B" w:rsidRPr="002309D7">
          <w:rPr>
            <w:rFonts w:eastAsia="Calibri"/>
            <w:sz w:val="24"/>
            <w:szCs w:val="24"/>
          </w:rPr>
          <w:t xml:space="preserve"> </w:t>
        </w:r>
      </w:ins>
      <w:r w:rsidRPr="002309D7">
        <w:rPr>
          <w:rFonts w:eastAsia="Calibri"/>
          <w:sz w:val="24"/>
          <w:szCs w:val="24"/>
        </w:rPr>
        <w:t>to take advantage of the diaspora human capital. For example, a world-class diaspora athlete, artist, scientist, or intellectual cannot be claimed as Nepali legally without dual citizenship.</w:t>
      </w:r>
    </w:p>
    <w:p w14:paraId="692687E0" w14:textId="54ADBA94" w:rsidR="002C7F6E" w:rsidRPr="002309D7" w:rsidRDefault="00F77DA6" w:rsidP="003C58F6">
      <w:pPr>
        <w:numPr>
          <w:ilvl w:val="0"/>
          <w:numId w:val="22"/>
        </w:numPr>
        <w:spacing w:line="240" w:lineRule="auto"/>
        <w:jc w:val="both"/>
        <w:rPr>
          <w:rFonts w:eastAsia="Calibri"/>
          <w:sz w:val="24"/>
          <w:szCs w:val="24"/>
        </w:rPr>
      </w:pPr>
      <w:r w:rsidRPr="002309D7">
        <w:rPr>
          <w:rFonts w:eastAsia="Calibri"/>
          <w:sz w:val="24"/>
          <w:szCs w:val="24"/>
        </w:rPr>
        <w:t xml:space="preserve">Nepali Diaspora Investment Fund: Establish a designated Fund as a quasi-government entity (government-owned corporation) that attracts deposits and investments from the Nepali diaspora globally, invests funds in key infrastructure and social development priority areas, and guarantees a minimum rate of return (say 8%) with additional returns distributable through dividends. This is an area where best practices from the work of </w:t>
      </w:r>
      <w:ins w:id="311" w:author="Bijesh Mishra [2]" w:date="2025-01-23T09:55:00Z" w16du:dateUtc="2025-01-23T15:55:00Z">
        <w:r w:rsidR="00AB618B">
          <w:rPr>
            <w:rFonts w:eastAsia="Calibri"/>
            <w:sz w:val="24"/>
            <w:szCs w:val="24"/>
          </w:rPr>
          <w:t xml:space="preserve">the </w:t>
        </w:r>
      </w:ins>
      <w:r w:rsidRPr="002309D7">
        <w:rPr>
          <w:rFonts w:eastAsia="Calibri"/>
          <w:sz w:val="24"/>
          <w:szCs w:val="24"/>
        </w:rPr>
        <w:t>African diaspora can be examined.</w:t>
      </w:r>
    </w:p>
    <w:p w14:paraId="06378EF2" w14:textId="4E35C245" w:rsidR="002C7F6E" w:rsidRPr="002309D7" w:rsidRDefault="00F77DA6" w:rsidP="003C58F6">
      <w:pPr>
        <w:numPr>
          <w:ilvl w:val="0"/>
          <w:numId w:val="22"/>
        </w:numPr>
        <w:spacing w:line="240" w:lineRule="auto"/>
        <w:jc w:val="both"/>
        <w:rPr>
          <w:rFonts w:eastAsia="Calibri"/>
          <w:sz w:val="24"/>
          <w:szCs w:val="24"/>
        </w:rPr>
      </w:pPr>
      <w:r w:rsidRPr="002309D7">
        <w:rPr>
          <w:rFonts w:eastAsia="Calibri"/>
          <w:sz w:val="24"/>
          <w:szCs w:val="24"/>
        </w:rPr>
        <w:t xml:space="preserve">Diaspora Entrepreneurship in Nepal: Develop policies and cutting-edge social and technical infrastructures to attract diaspora entrepreneurship in Nepal. This </w:t>
      </w:r>
      <w:del w:id="312" w:author="Bijesh Mishra [2]" w:date="2025-01-23T09:55:00Z" w16du:dateUtc="2025-01-23T15:55:00Z">
        <w:r w:rsidRPr="002309D7" w:rsidDel="00AB618B">
          <w:rPr>
            <w:rFonts w:eastAsia="Calibri"/>
            <w:sz w:val="24"/>
            <w:szCs w:val="24"/>
          </w:rPr>
          <w:delText>is an area</w:delText>
        </w:r>
      </w:del>
      <w:ins w:id="313" w:author="Bijesh Mishra [2]" w:date="2025-01-23T09:55:00Z" w16du:dateUtc="2025-01-23T15:55:00Z">
        <w:r w:rsidR="00AB618B">
          <w:rPr>
            <w:rFonts w:eastAsia="Calibri"/>
            <w:sz w:val="24"/>
            <w:szCs w:val="24"/>
          </w:rPr>
          <w:t>area is</w:t>
        </w:r>
      </w:ins>
      <w:r w:rsidRPr="002309D7">
        <w:rPr>
          <w:rFonts w:eastAsia="Calibri"/>
          <w:sz w:val="24"/>
          <w:szCs w:val="24"/>
        </w:rPr>
        <w:t xml:space="preserve"> where best practices can be learned </w:t>
      </w:r>
      <w:ins w:id="314" w:author="Bijesh Mishra [2]" w:date="2025-01-23T09:56:00Z" w16du:dateUtc="2025-01-23T15:56:00Z">
        <w:r w:rsidR="005A1B78">
          <w:rPr>
            <w:rFonts w:eastAsia="Calibri"/>
            <w:sz w:val="24"/>
            <w:szCs w:val="24"/>
          </w:rPr>
          <w:t>from Indian practice and applied in Nepal</w:t>
        </w:r>
      </w:ins>
      <w:del w:id="315" w:author="Bijesh Mishra [2]" w:date="2025-01-23T09:56:00Z" w16du:dateUtc="2025-01-23T15:56:00Z">
        <w:r w:rsidRPr="002309D7" w:rsidDel="005A1B78">
          <w:rPr>
            <w:rFonts w:eastAsia="Calibri"/>
            <w:sz w:val="24"/>
            <w:szCs w:val="24"/>
          </w:rPr>
          <w:delText>and applied from India</w:delText>
        </w:r>
      </w:del>
      <w:r w:rsidRPr="002309D7">
        <w:rPr>
          <w:rFonts w:eastAsia="Calibri"/>
          <w:sz w:val="24"/>
          <w:szCs w:val="24"/>
        </w:rPr>
        <w:t>.</w:t>
      </w:r>
    </w:p>
    <w:p w14:paraId="1C7382FA" w14:textId="77777777" w:rsidR="002C7F6E" w:rsidRDefault="00F77DA6" w:rsidP="003C58F6">
      <w:pPr>
        <w:numPr>
          <w:ilvl w:val="0"/>
          <w:numId w:val="22"/>
        </w:numPr>
        <w:spacing w:after="240" w:line="240" w:lineRule="auto"/>
        <w:jc w:val="both"/>
        <w:rPr>
          <w:rFonts w:eastAsia="Calibri"/>
          <w:sz w:val="24"/>
          <w:szCs w:val="24"/>
        </w:rPr>
      </w:pPr>
      <w:r w:rsidRPr="002309D7">
        <w:rPr>
          <w:rFonts w:eastAsia="Calibri"/>
          <w:sz w:val="24"/>
          <w:szCs w:val="24"/>
        </w:rPr>
        <w:t>Diaspora Involvement in Cultural, Educational, and Scientific Activities: Initiatives on facilitating, funding, hosting, and recognizing short-term involvements of the diaspora community in projects focused on cultural, educational, and scientific development of Nepal.</w:t>
      </w:r>
    </w:p>
    <w:p w14:paraId="25B38E7B" w14:textId="77777777" w:rsidR="00BE09BC" w:rsidRPr="00D3625A" w:rsidRDefault="00E932EF" w:rsidP="00E932EF">
      <w:pPr>
        <w:spacing w:after="240" w:line="240" w:lineRule="auto"/>
        <w:jc w:val="both"/>
        <w:rPr>
          <w:rFonts w:eastAsia="Calibri"/>
          <w:b/>
          <w:bCs/>
          <w:sz w:val="24"/>
          <w:szCs w:val="24"/>
        </w:rPr>
      </w:pPr>
      <w:r w:rsidRPr="00D3625A">
        <w:rPr>
          <w:rFonts w:eastAsia="Calibri"/>
          <w:b/>
          <w:bCs/>
          <w:sz w:val="24"/>
          <w:szCs w:val="24"/>
        </w:rPr>
        <w:lastRenderedPageBreak/>
        <w:t xml:space="preserve">3. </w:t>
      </w:r>
      <w:r w:rsidR="00717E17" w:rsidRPr="00D3625A">
        <w:rPr>
          <w:rFonts w:eastAsia="Calibri"/>
          <w:b/>
          <w:bCs/>
          <w:sz w:val="24"/>
          <w:szCs w:val="24"/>
          <w:u w:val="single"/>
        </w:rPr>
        <w:t>High-Level Recommendations for Reform</w:t>
      </w:r>
    </w:p>
    <w:p w14:paraId="3AE4CEA9" w14:textId="37DD4355" w:rsidR="00E932EF" w:rsidRDefault="00BE09BC" w:rsidP="00E932EF">
      <w:pPr>
        <w:spacing w:after="240" w:line="240" w:lineRule="auto"/>
        <w:jc w:val="both"/>
        <w:rPr>
          <w:rFonts w:eastAsia="Calibri"/>
          <w:sz w:val="24"/>
          <w:szCs w:val="24"/>
        </w:rPr>
      </w:pPr>
      <w:r>
        <w:rPr>
          <w:rFonts w:eastAsia="Calibri"/>
          <w:sz w:val="24"/>
          <w:szCs w:val="24"/>
        </w:rPr>
        <w:t>To</w:t>
      </w:r>
      <w:r w:rsidR="00E932EF">
        <w:rPr>
          <w:rFonts w:eastAsia="Calibri"/>
          <w:sz w:val="24"/>
          <w:szCs w:val="24"/>
        </w:rPr>
        <w:t xml:space="preserve"> </w:t>
      </w:r>
      <w:r w:rsidR="00E932EF" w:rsidRPr="00E932EF">
        <w:rPr>
          <w:rFonts w:eastAsia="Calibri"/>
          <w:sz w:val="24"/>
          <w:szCs w:val="24"/>
        </w:rPr>
        <w:t>ensure the diaspora's intellectual and technical resources are effectively utilized to drive innovation, build capacity, and foster sustainable development in Nepal</w:t>
      </w:r>
      <w:r w:rsidR="00E932EF">
        <w:rPr>
          <w:rFonts w:eastAsia="Calibri"/>
          <w:sz w:val="24"/>
          <w:szCs w:val="24"/>
        </w:rPr>
        <w:t>, we provide the following recommendations:</w:t>
      </w:r>
    </w:p>
    <w:p w14:paraId="0E110DB5" w14:textId="6A4E4088" w:rsidR="00BA5BBF" w:rsidRPr="00A11C39" w:rsidRDefault="00514AE2" w:rsidP="00D56545">
      <w:pPr>
        <w:spacing w:after="240" w:line="240" w:lineRule="auto"/>
        <w:jc w:val="both"/>
        <w:rPr>
          <w:rFonts w:eastAsia="Calibri"/>
          <w:b/>
          <w:bCs/>
          <w:sz w:val="24"/>
          <w:szCs w:val="24"/>
        </w:rPr>
      </w:pPr>
      <w:r w:rsidRPr="00A11C39">
        <w:rPr>
          <w:rFonts w:eastAsia="Calibri"/>
          <w:b/>
          <w:bCs/>
          <w:sz w:val="24"/>
          <w:szCs w:val="24"/>
        </w:rPr>
        <w:t>Immediate (0-3 Years)</w:t>
      </w:r>
    </w:p>
    <w:p w14:paraId="73F51E3B" w14:textId="0777FF44" w:rsidR="00A11C39" w:rsidRPr="00A11C39" w:rsidRDefault="00A11C39" w:rsidP="00A11C39">
      <w:pPr>
        <w:spacing w:after="240" w:line="240" w:lineRule="auto"/>
        <w:jc w:val="both"/>
        <w:rPr>
          <w:rFonts w:eastAsia="Calibri"/>
          <w:sz w:val="24"/>
          <w:szCs w:val="24"/>
        </w:rPr>
      </w:pPr>
      <w:r w:rsidRPr="00A11C39">
        <w:rPr>
          <w:rFonts w:eastAsia="Calibri"/>
          <w:sz w:val="24"/>
          <w:szCs w:val="24"/>
        </w:rPr>
        <w:t>•</w:t>
      </w:r>
      <w:r>
        <w:rPr>
          <w:rFonts w:eastAsia="Calibri"/>
          <w:sz w:val="24"/>
          <w:szCs w:val="24"/>
        </w:rPr>
        <w:t xml:space="preserve"> </w:t>
      </w:r>
      <w:r w:rsidRPr="00A11C39">
        <w:rPr>
          <w:rFonts w:eastAsia="Calibri"/>
          <w:sz w:val="24"/>
          <w:szCs w:val="24"/>
        </w:rPr>
        <w:t>Develop a Comprehensive Diaspora Engagement Framework</w:t>
      </w:r>
    </w:p>
    <w:p w14:paraId="1D95B7F2" w14:textId="33FB8525" w:rsidR="00A11C39" w:rsidRPr="00A11C39" w:rsidRDefault="00A11C39" w:rsidP="003C58F6">
      <w:pPr>
        <w:pStyle w:val="ListParagraph"/>
        <w:numPr>
          <w:ilvl w:val="0"/>
          <w:numId w:val="29"/>
        </w:numPr>
        <w:spacing w:after="240" w:line="240" w:lineRule="auto"/>
        <w:jc w:val="both"/>
        <w:rPr>
          <w:rFonts w:eastAsia="Calibri"/>
          <w:sz w:val="24"/>
          <w:szCs w:val="24"/>
        </w:rPr>
      </w:pPr>
      <w:r w:rsidRPr="00A11C39">
        <w:rPr>
          <w:rFonts w:eastAsia="Calibri"/>
          <w:sz w:val="24"/>
          <w:szCs w:val="24"/>
        </w:rPr>
        <w:t>Formulate a National Diaspora Engagement Policy aligned with Nepal’s development priorities.</w:t>
      </w:r>
    </w:p>
    <w:p w14:paraId="0C20390A" w14:textId="12FF8859" w:rsidR="00A11C39" w:rsidRPr="00A11C39" w:rsidRDefault="00A11C39" w:rsidP="003C58F6">
      <w:pPr>
        <w:pStyle w:val="ListParagraph"/>
        <w:numPr>
          <w:ilvl w:val="0"/>
          <w:numId w:val="29"/>
        </w:numPr>
        <w:spacing w:after="240" w:line="240" w:lineRule="auto"/>
        <w:jc w:val="both"/>
        <w:rPr>
          <w:rFonts w:eastAsia="Calibri"/>
          <w:sz w:val="24"/>
          <w:szCs w:val="24"/>
        </w:rPr>
      </w:pPr>
      <w:r w:rsidRPr="00A11C39">
        <w:rPr>
          <w:rFonts w:eastAsia="Calibri"/>
          <w:sz w:val="24"/>
          <w:szCs w:val="24"/>
        </w:rPr>
        <w:t>Establish a Diaspora Affairs Office to coordinate diaspora-related initiatives.</w:t>
      </w:r>
    </w:p>
    <w:p w14:paraId="4B38E244" w14:textId="515D5607" w:rsidR="00A11C39" w:rsidRPr="00A11C39" w:rsidRDefault="00A11C39" w:rsidP="00A11C39">
      <w:pPr>
        <w:spacing w:after="240" w:line="240" w:lineRule="auto"/>
        <w:jc w:val="both"/>
        <w:rPr>
          <w:rFonts w:eastAsia="Calibri"/>
          <w:sz w:val="24"/>
          <w:szCs w:val="24"/>
        </w:rPr>
      </w:pPr>
      <w:r w:rsidRPr="00A11C39">
        <w:rPr>
          <w:rFonts w:eastAsia="Calibri"/>
          <w:sz w:val="24"/>
          <w:szCs w:val="24"/>
        </w:rPr>
        <w:t>•</w:t>
      </w:r>
      <w:r>
        <w:rPr>
          <w:rFonts w:eastAsia="Calibri"/>
          <w:sz w:val="24"/>
          <w:szCs w:val="24"/>
        </w:rPr>
        <w:t xml:space="preserve"> </w:t>
      </w:r>
      <w:r w:rsidRPr="00A11C39">
        <w:rPr>
          <w:rFonts w:eastAsia="Calibri"/>
          <w:sz w:val="24"/>
          <w:szCs w:val="24"/>
        </w:rPr>
        <w:t>Enhance Access to Information and Services</w:t>
      </w:r>
    </w:p>
    <w:p w14:paraId="604D15EE" w14:textId="1B2B1DF7" w:rsidR="00A11C39" w:rsidRPr="008D6E91" w:rsidRDefault="00A11C39" w:rsidP="003C58F6">
      <w:pPr>
        <w:pStyle w:val="ListParagraph"/>
        <w:numPr>
          <w:ilvl w:val="0"/>
          <w:numId w:val="31"/>
        </w:numPr>
        <w:spacing w:after="240" w:line="240" w:lineRule="auto"/>
        <w:jc w:val="both"/>
        <w:rPr>
          <w:rFonts w:eastAsia="Calibri"/>
          <w:sz w:val="24"/>
          <w:szCs w:val="24"/>
        </w:rPr>
      </w:pPr>
      <w:r w:rsidRPr="008D6E91">
        <w:rPr>
          <w:rFonts w:eastAsia="Calibri"/>
          <w:sz w:val="24"/>
          <w:szCs w:val="24"/>
        </w:rPr>
        <w:t>Launch a one-stop digital platform to centralize diaspora resources, such as investment opportunities and government schemes.</w:t>
      </w:r>
    </w:p>
    <w:p w14:paraId="61733454" w14:textId="6E3D4F19" w:rsidR="00A11C39" w:rsidRPr="008D6E91" w:rsidRDefault="00A11C39" w:rsidP="003C58F6">
      <w:pPr>
        <w:pStyle w:val="ListParagraph"/>
        <w:numPr>
          <w:ilvl w:val="0"/>
          <w:numId w:val="31"/>
        </w:numPr>
        <w:spacing w:after="240" w:line="240" w:lineRule="auto"/>
        <w:jc w:val="both"/>
        <w:rPr>
          <w:rFonts w:eastAsia="Calibri"/>
          <w:sz w:val="24"/>
          <w:szCs w:val="24"/>
        </w:rPr>
      </w:pPr>
      <w:r w:rsidRPr="008D6E91">
        <w:rPr>
          <w:rFonts w:eastAsia="Calibri"/>
          <w:sz w:val="24"/>
          <w:szCs w:val="24"/>
        </w:rPr>
        <w:t>Set up diaspora service desks at embassies and consulates globally for legal, economic, and social support.</w:t>
      </w:r>
    </w:p>
    <w:p w14:paraId="1BAB72C7" w14:textId="5CDAABBC" w:rsidR="00A11C39" w:rsidRPr="00A11C39" w:rsidRDefault="00A11C39" w:rsidP="00A11C39">
      <w:pPr>
        <w:spacing w:after="240" w:line="240" w:lineRule="auto"/>
        <w:jc w:val="both"/>
        <w:rPr>
          <w:rFonts w:eastAsia="Calibri"/>
          <w:sz w:val="24"/>
          <w:szCs w:val="24"/>
        </w:rPr>
      </w:pPr>
      <w:r w:rsidRPr="00A11C39">
        <w:rPr>
          <w:rFonts w:eastAsia="Calibri"/>
          <w:sz w:val="24"/>
          <w:szCs w:val="24"/>
        </w:rPr>
        <w:t>•</w:t>
      </w:r>
      <w:r w:rsidR="008D6E91">
        <w:rPr>
          <w:rFonts w:eastAsia="Calibri"/>
          <w:sz w:val="24"/>
          <w:szCs w:val="24"/>
        </w:rPr>
        <w:t xml:space="preserve"> </w:t>
      </w:r>
      <w:r w:rsidRPr="00A11C39">
        <w:rPr>
          <w:rFonts w:eastAsia="Calibri"/>
          <w:sz w:val="24"/>
          <w:szCs w:val="24"/>
        </w:rPr>
        <w:t>Strengthen Diaspora Representation and Amplify their Voice</w:t>
      </w:r>
    </w:p>
    <w:p w14:paraId="1B5F043A" w14:textId="2EC0CF0F" w:rsidR="00A11C39" w:rsidRPr="008D6E91" w:rsidRDefault="00A11C39" w:rsidP="003C58F6">
      <w:pPr>
        <w:pStyle w:val="ListParagraph"/>
        <w:numPr>
          <w:ilvl w:val="0"/>
          <w:numId w:val="32"/>
        </w:numPr>
        <w:spacing w:after="240" w:line="240" w:lineRule="auto"/>
        <w:jc w:val="both"/>
        <w:rPr>
          <w:rFonts w:eastAsia="Calibri"/>
          <w:sz w:val="24"/>
          <w:szCs w:val="24"/>
        </w:rPr>
      </w:pPr>
      <w:r w:rsidRPr="008D6E91">
        <w:rPr>
          <w:rFonts w:eastAsia="Calibri"/>
          <w:sz w:val="24"/>
          <w:szCs w:val="24"/>
        </w:rPr>
        <w:t>Include diaspora representatives in advisory councils and other policymaking platforms.</w:t>
      </w:r>
    </w:p>
    <w:p w14:paraId="2731E6EF" w14:textId="2A3DBE8D" w:rsidR="00A11C39" w:rsidRPr="008D6E91" w:rsidRDefault="00A11C39" w:rsidP="003C58F6">
      <w:pPr>
        <w:pStyle w:val="ListParagraph"/>
        <w:numPr>
          <w:ilvl w:val="0"/>
          <w:numId w:val="32"/>
        </w:numPr>
        <w:spacing w:after="240" w:line="240" w:lineRule="auto"/>
        <w:jc w:val="both"/>
        <w:rPr>
          <w:rFonts w:eastAsia="Calibri"/>
          <w:sz w:val="24"/>
          <w:szCs w:val="24"/>
        </w:rPr>
      </w:pPr>
      <w:r w:rsidRPr="008D6E91">
        <w:rPr>
          <w:rFonts w:eastAsia="Calibri"/>
          <w:sz w:val="24"/>
          <w:szCs w:val="24"/>
        </w:rPr>
        <w:t>Host an Annual Global Nepali Diaspora Conference to foster dialogue and collaboration.</w:t>
      </w:r>
    </w:p>
    <w:p w14:paraId="6A1A59CD" w14:textId="31C56DDE" w:rsidR="00A11C39" w:rsidRPr="008D6E91" w:rsidRDefault="00A11C39" w:rsidP="003C58F6">
      <w:pPr>
        <w:pStyle w:val="ListParagraph"/>
        <w:numPr>
          <w:ilvl w:val="0"/>
          <w:numId w:val="32"/>
        </w:numPr>
        <w:spacing w:after="240" w:line="240" w:lineRule="auto"/>
        <w:jc w:val="both"/>
        <w:rPr>
          <w:rFonts w:eastAsia="Calibri"/>
          <w:sz w:val="24"/>
          <w:szCs w:val="24"/>
        </w:rPr>
      </w:pPr>
      <w:r w:rsidRPr="008D6E91">
        <w:rPr>
          <w:rFonts w:eastAsia="Calibri"/>
          <w:sz w:val="24"/>
          <w:szCs w:val="24"/>
        </w:rPr>
        <w:t>Launch Cultural Ambassador Programs to recognize diaspora contributions and promote Cultural Diplomacy</w:t>
      </w:r>
    </w:p>
    <w:p w14:paraId="0FF3FD45" w14:textId="7E14B4F0" w:rsidR="00A11C39" w:rsidRPr="008D6E91" w:rsidRDefault="00A11C39" w:rsidP="00A11C39">
      <w:pPr>
        <w:spacing w:after="240" w:line="240" w:lineRule="auto"/>
        <w:jc w:val="both"/>
        <w:rPr>
          <w:rFonts w:eastAsia="Calibri"/>
          <w:b/>
          <w:bCs/>
          <w:sz w:val="24"/>
          <w:szCs w:val="24"/>
        </w:rPr>
      </w:pPr>
      <w:r w:rsidRPr="008D6E91">
        <w:rPr>
          <w:rFonts w:eastAsia="Calibri"/>
          <w:b/>
          <w:bCs/>
          <w:sz w:val="24"/>
          <w:szCs w:val="24"/>
        </w:rPr>
        <w:t>Intermediate (3–5 years)</w:t>
      </w:r>
    </w:p>
    <w:p w14:paraId="1E47F3D8" w14:textId="6AB7BEA5" w:rsidR="00A11C39" w:rsidRPr="00827108" w:rsidRDefault="00A11C39" w:rsidP="003C58F6">
      <w:pPr>
        <w:pStyle w:val="ListParagraph"/>
        <w:numPr>
          <w:ilvl w:val="0"/>
          <w:numId w:val="86"/>
        </w:numPr>
        <w:spacing w:after="240" w:line="240" w:lineRule="auto"/>
        <w:jc w:val="both"/>
        <w:rPr>
          <w:rFonts w:eastAsia="Calibri"/>
          <w:sz w:val="24"/>
          <w:szCs w:val="24"/>
        </w:rPr>
      </w:pPr>
      <w:r w:rsidRPr="00827108">
        <w:rPr>
          <w:rFonts w:eastAsia="Calibri"/>
          <w:sz w:val="24"/>
          <w:szCs w:val="24"/>
        </w:rPr>
        <w:t>Facilitate Remittance Utilization for Development</w:t>
      </w:r>
    </w:p>
    <w:p w14:paraId="49626CA6" w14:textId="0EE25B96" w:rsidR="00A11C39" w:rsidRPr="00D3625A" w:rsidRDefault="00A11C39" w:rsidP="003C58F6">
      <w:pPr>
        <w:pStyle w:val="ListParagraph"/>
        <w:numPr>
          <w:ilvl w:val="0"/>
          <w:numId w:val="33"/>
        </w:numPr>
        <w:spacing w:after="240" w:line="240" w:lineRule="auto"/>
        <w:jc w:val="both"/>
        <w:rPr>
          <w:rFonts w:eastAsia="Calibri"/>
          <w:sz w:val="24"/>
          <w:szCs w:val="24"/>
        </w:rPr>
      </w:pPr>
      <w:r w:rsidRPr="00D3625A">
        <w:rPr>
          <w:rFonts w:eastAsia="Calibri"/>
          <w:sz w:val="24"/>
          <w:szCs w:val="24"/>
        </w:rPr>
        <w:t>Develop mechanisms to channel remittances into productive sectors</w:t>
      </w:r>
      <w:del w:id="316" w:author="Bijesh Mishra [2]" w:date="2025-01-23T09:57:00Z" w16du:dateUtc="2025-01-23T15:57:00Z">
        <w:r w:rsidRPr="00D3625A" w:rsidDel="0057744C">
          <w:rPr>
            <w:rFonts w:eastAsia="Calibri"/>
            <w:sz w:val="24"/>
            <w:szCs w:val="24"/>
          </w:rPr>
          <w:delText>, such as</w:delText>
        </w:r>
      </w:del>
      <w:ins w:id="317" w:author="Bijesh Mishra [2]" w:date="2025-01-23T09:57:00Z" w16du:dateUtc="2025-01-23T15:57:00Z">
        <w:r w:rsidR="0057744C">
          <w:rPr>
            <w:rFonts w:eastAsia="Calibri"/>
            <w:sz w:val="24"/>
            <w:szCs w:val="24"/>
          </w:rPr>
          <w:t xml:space="preserve"> like</w:t>
        </w:r>
      </w:ins>
      <w:r w:rsidRPr="00D3625A">
        <w:rPr>
          <w:rFonts w:eastAsia="Calibri"/>
          <w:sz w:val="24"/>
          <w:szCs w:val="24"/>
        </w:rPr>
        <w:t xml:space="preserve"> infrastructure and small enterprises.</w:t>
      </w:r>
    </w:p>
    <w:p w14:paraId="719FB6D0" w14:textId="247E4663" w:rsidR="00D3625A" w:rsidRDefault="00A11C39" w:rsidP="003C58F6">
      <w:pPr>
        <w:pStyle w:val="ListParagraph"/>
        <w:numPr>
          <w:ilvl w:val="0"/>
          <w:numId w:val="33"/>
        </w:numPr>
        <w:spacing w:after="240" w:line="240" w:lineRule="auto"/>
        <w:jc w:val="both"/>
        <w:rPr>
          <w:rFonts w:eastAsia="Calibri"/>
          <w:sz w:val="24"/>
          <w:szCs w:val="24"/>
        </w:rPr>
      </w:pPr>
      <w:r w:rsidRPr="00D3625A">
        <w:rPr>
          <w:rFonts w:eastAsia="Calibri"/>
          <w:sz w:val="24"/>
          <w:szCs w:val="24"/>
        </w:rPr>
        <w:t>Provide financial literacy programs for remittance-receiving families.</w:t>
      </w:r>
    </w:p>
    <w:p w14:paraId="2763E369" w14:textId="77777777" w:rsidR="00D3625A" w:rsidRPr="00D3625A" w:rsidRDefault="00D3625A" w:rsidP="00D3625A">
      <w:pPr>
        <w:pStyle w:val="ListParagraph"/>
        <w:spacing w:after="240" w:line="240" w:lineRule="auto"/>
        <w:jc w:val="both"/>
        <w:rPr>
          <w:rFonts w:eastAsia="Calibri"/>
          <w:sz w:val="24"/>
          <w:szCs w:val="24"/>
        </w:rPr>
      </w:pPr>
    </w:p>
    <w:p w14:paraId="25726DA8" w14:textId="5DED3F3C" w:rsidR="00A11C39" w:rsidRPr="00D3625A" w:rsidRDefault="00A11C39" w:rsidP="003C58F6">
      <w:pPr>
        <w:pStyle w:val="ListParagraph"/>
        <w:numPr>
          <w:ilvl w:val="0"/>
          <w:numId w:val="34"/>
        </w:numPr>
        <w:spacing w:after="240" w:line="240" w:lineRule="auto"/>
        <w:jc w:val="both"/>
        <w:rPr>
          <w:rFonts w:eastAsia="Calibri"/>
          <w:sz w:val="24"/>
          <w:szCs w:val="24"/>
        </w:rPr>
      </w:pPr>
      <w:r w:rsidRPr="00D3625A">
        <w:rPr>
          <w:rFonts w:eastAsia="Calibri"/>
          <w:sz w:val="24"/>
          <w:szCs w:val="24"/>
        </w:rPr>
        <w:t>Encourage Philanthropic Contributions and Investments</w:t>
      </w:r>
    </w:p>
    <w:p w14:paraId="13ECC689" w14:textId="031FA9A5" w:rsidR="00D3625A" w:rsidRDefault="00A11C39" w:rsidP="003C58F6">
      <w:pPr>
        <w:pStyle w:val="ListParagraph"/>
        <w:numPr>
          <w:ilvl w:val="0"/>
          <w:numId w:val="35"/>
        </w:numPr>
        <w:spacing w:after="240" w:line="240" w:lineRule="auto"/>
        <w:jc w:val="both"/>
        <w:rPr>
          <w:rFonts w:eastAsia="Calibri"/>
          <w:sz w:val="24"/>
          <w:szCs w:val="24"/>
        </w:rPr>
      </w:pPr>
      <w:r w:rsidRPr="00D3625A">
        <w:rPr>
          <w:rFonts w:eastAsia="Calibri"/>
          <w:sz w:val="24"/>
          <w:szCs w:val="24"/>
        </w:rPr>
        <w:t xml:space="preserve">Create a framework for diaspora philanthropy in </w:t>
      </w:r>
      <w:del w:id="318" w:author="Bijesh Mishra [2]" w:date="2025-01-23T09:57:00Z" w16du:dateUtc="2025-01-23T15:57:00Z">
        <w:r w:rsidRPr="00D3625A" w:rsidDel="006C3233">
          <w:rPr>
            <w:rFonts w:eastAsia="Calibri"/>
            <w:sz w:val="24"/>
            <w:szCs w:val="24"/>
          </w:rPr>
          <w:delText>sectors like healthcare, education, and disaster relief</w:delText>
        </w:r>
      </w:del>
      <w:ins w:id="319" w:author="Bijesh Mishra [2]" w:date="2025-01-23T09:57:00Z" w16du:dateUtc="2025-01-23T15:57:00Z">
        <w:r w:rsidR="006C3233">
          <w:rPr>
            <w:rFonts w:eastAsia="Calibri"/>
            <w:sz w:val="24"/>
            <w:szCs w:val="24"/>
          </w:rPr>
          <w:t>healthcare, education, and disaster relief sectors</w:t>
        </w:r>
      </w:ins>
      <w:r w:rsidRPr="00D3625A">
        <w:rPr>
          <w:rFonts w:eastAsia="Calibri"/>
          <w:sz w:val="24"/>
          <w:szCs w:val="24"/>
        </w:rPr>
        <w:t>.</w:t>
      </w:r>
    </w:p>
    <w:p w14:paraId="4E47A14F" w14:textId="00107F35" w:rsidR="00A11C39" w:rsidRPr="00D3625A" w:rsidRDefault="00A11C39" w:rsidP="003C58F6">
      <w:pPr>
        <w:pStyle w:val="ListParagraph"/>
        <w:numPr>
          <w:ilvl w:val="0"/>
          <w:numId w:val="35"/>
        </w:numPr>
        <w:spacing w:after="240" w:line="240" w:lineRule="auto"/>
        <w:jc w:val="both"/>
        <w:rPr>
          <w:rFonts w:eastAsia="Calibri"/>
          <w:sz w:val="24"/>
          <w:szCs w:val="24"/>
        </w:rPr>
      </w:pPr>
      <w:r w:rsidRPr="00D3625A">
        <w:rPr>
          <w:rFonts w:eastAsia="Calibri"/>
          <w:sz w:val="24"/>
          <w:szCs w:val="24"/>
        </w:rPr>
        <w:t>Establish a Diaspora Philanthropy Matching Fund to amplify contributions to community projects.</w:t>
      </w:r>
    </w:p>
    <w:p w14:paraId="13DB1E3D" w14:textId="1150DD1B" w:rsidR="00A11C39" w:rsidRPr="00D3625A" w:rsidRDefault="00A11C39" w:rsidP="003C58F6">
      <w:pPr>
        <w:pStyle w:val="ListParagraph"/>
        <w:numPr>
          <w:ilvl w:val="0"/>
          <w:numId w:val="34"/>
        </w:numPr>
        <w:spacing w:after="240" w:line="240" w:lineRule="auto"/>
        <w:jc w:val="both"/>
        <w:rPr>
          <w:rFonts w:eastAsia="Calibri"/>
          <w:sz w:val="24"/>
          <w:szCs w:val="24"/>
        </w:rPr>
      </w:pPr>
      <w:r w:rsidRPr="00D3625A">
        <w:rPr>
          <w:rFonts w:eastAsia="Calibri"/>
          <w:sz w:val="24"/>
          <w:szCs w:val="24"/>
        </w:rPr>
        <w:t>Promote Skills Transfer Initiatives and Return Migration Programs</w:t>
      </w:r>
    </w:p>
    <w:p w14:paraId="5823D0D1" w14:textId="04740422" w:rsidR="00A11C39" w:rsidRPr="00F23E97" w:rsidRDefault="00A11C39" w:rsidP="003C58F6">
      <w:pPr>
        <w:pStyle w:val="ListParagraph"/>
        <w:numPr>
          <w:ilvl w:val="0"/>
          <w:numId w:val="36"/>
        </w:numPr>
        <w:spacing w:after="240" w:line="240" w:lineRule="auto"/>
        <w:jc w:val="both"/>
        <w:rPr>
          <w:rFonts w:eastAsia="Calibri"/>
          <w:sz w:val="24"/>
          <w:szCs w:val="24"/>
        </w:rPr>
      </w:pPr>
      <w:r w:rsidRPr="00F23E97">
        <w:rPr>
          <w:rFonts w:eastAsia="Calibri"/>
          <w:sz w:val="24"/>
          <w:szCs w:val="24"/>
        </w:rPr>
        <w:t>Introduce incentives for skilled professionals to return, including fast-track visa processing and research grants.</w:t>
      </w:r>
    </w:p>
    <w:p w14:paraId="710EC6C7" w14:textId="35522AE4" w:rsidR="00A11C39" w:rsidRPr="00F23E97" w:rsidRDefault="00A11C39" w:rsidP="003C58F6">
      <w:pPr>
        <w:pStyle w:val="ListParagraph"/>
        <w:numPr>
          <w:ilvl w:val="0"/>
          <w:numId w:val="36"/>
        </w:numPr>
        <w:spacing w:after="240" w:line="240" w:lineRule="auto"/>
        <w:jc w:val="both"/>
        <w:rPr>
          <w:rFonts w:eastAsia="Calibri"/>
          <w:sz w:val="24"/>
          <w:szCs w:val="24"/>
        </w:rPr>
      </w:pPr>
      <w:r w:rsidRPr="00F23E97">
        <w:rPr>
          <w:rFonts w:eastAsia="Calibri"/>
          <w:sz w:val="24"/>
          <w:szCs w:val="24"/>
        </w:rPr>
        <w:t>Facilitate public-private partnerships to create employment and skills-sharing opportunities for returning diaspora professionals in high-demand sectors.</w:t>
      </w:r>
    </w:p>
    <w:p w14:paraId="5EECACDD" w14:textId="4E304FA5" w:rsidR="00A11C39" w:rsidRPr="00F23E97" w:rsidRDefault="00A11C39" w:rsidP="003C58F6">
      <w:pPr>
        <w:pStyle w:val="ListParagraph"/>
        <w:numPr>
          <w:ilvl w:val="0"/>
          <w:numId w:val="36"/>
        </w:numPr>
        <w:spacing w:after="240" w:line="240" w:lineRule="auto"/>
        <w:jc w:val="both"/>
        <w:rPr>
          <w:rFonts w:eastAsia="Calibri"/>
          <w:sz w:val="24"/>
          <w:szCs w:val="24"/>
        </w:rPr>
      </w:pPr>
      <w:r w:rsidRPr="00F23E97">
        <w:rPr>
          <w:rFonts w:eastAsia="Calibri"/>
          <w:sz w:val="24"/>
          <w:szCs w:val="24"/>
        </w:rPr>
        <w:lastRenderedPageBreak/>
        <w:t>Develop temporary or rotational return programs allowing diaspora professionals to contribute their skills for a fixed period without permanently relocating.</w:t>
      </w:r>
    </w:p>
    <w:p w14:paraId="38B07BC5" w14:textId="095D49EC" w:rsidR="00A11C39" w:rsidRPr="00F23E97" w:rsidRDefault="00A11C39" w:rsidP="003C58F6">
      <w:pPr>
        <w:pStyle w:val="ListParagraph"/>
        <w:numPr>
          <w:ilvl w:val="0"/>
          <w:numId w:val="36"/>
        </w:numPr>
        <w:spacing w:after="240" w:line="240" w:lineRule="auto"/>
        <w:jc w:val="both"/>
        <w:rPr>
          <w:rFonts w:eastAsia="Calibri"/>
          <w:sz w:val="24"/>
          <w:szCs w:val="24"/>
        </w:rPr>
      </w:pPr>
      <w:r w:rsidRPr="00F23E97">
        <w:rPr>
          <w:rFonts w:eastAsia="Calibri"/>
          <w:sz w:val="24"/>
          <w:szCs w:val="24"/>
        </w:rPr>
        <w:t>Establish frameworks for remote skills transfer where diaspora members can mentor or train Nepali professionals through virtual platforms.</w:t>
      </w:r>
    </w:p>
    <w:p w14:paraId="6588F41B" w14:textId="504B5DDB" w:rsidR="00A11C39" w:rsidRPr="00F23E97" w:rsidRDefault="00A11C39" w:rsidP="003C58F6">
      <w:pPr>
        <w:pStyle w:val="ListParagraph"/>
        <w:numPr>
          <w:ilvl w:val="0"/>
          <w:numId w:val="36"/>
        </w:numPr>
        <w:spacing w:after="240" w:line="240" w:lineRule="auto"/>
        <w:jc w:val="both"/>
        <w:rPr>
          <w:rFonts w:eastAsia="Calibri"/>
          <w:sz w:val="24"/>
          <w:szCs w:val="24"/>
        </w:rPr>
      </w:pPr>
      <w:r w:rsidRPr="00F23E97">
        <w:rPr>
          <w:rFonts w:eastAsia="Calibri"/>
          <w:sz w:val="24"/>
          <w:szCs w:val="24"/>
        </w:rPr>
        <w:t xml:space="preserve">Launch a Diaspora Skills Transfer Program to encourage professionals to share expertise through workshops, virtual mentoring, or on-site training in </w:t>
      </w:r>
      <w:del w:id="320" w:author="Bijesh Mishra [2]" w:date="2025-01-23T09:57:00Z" w16du:dateUtc="2025-01-23T15:57:00Z">
        <w:r w:rsidRPr="00F23E97" w:rsidDel="006C3233">
          <w:rPr>
            <w:rFonts w:eastAsia="Calibri"/>
            <w:sz w:val="24"/>
            <w:szCs w:val="24"/>
          </w:rPr>
          <w:delText>sectors like healthcare, technology, and education</w:delText>
        </w:r>
      </w:del>
      <w:ins w:id="321" w:author="Bijesh Mishra [2]" w:date="2025-01-23T09:57:00Z" w16du:dateUtc="2025-01-23T15:57:00Z">
        <w:r w:rsidR="006C3233">
          <w:rPr>
            <w:rFonts w:eastAsia="Calibri"/>
            <w:sz w:val="24"/>
            <w:szCs w:val="24"/>
          </w:rPr>
          <w:t>healthcare, technology, and education sectors</w:t>
        </w:r>
      </w:ins>
      <w:r w:rsidRPr="00F23E97">
        <w:rPr>
          <w:rFonts w:eastAsia="Calibri"/>
          <w:sz w:val="24"/>
          <w:szCs w:val="24"/>
        </w:rPr>
        <w:t>.</w:t>
      </w:r>
    </w:p>
    <w:p w14:paraId="52098AD8" w14:textId="4930D0E2" w:rsidR="00A11C39" w:rsidRPr="00F23E97" w:rsidRDefault="00A11C39" w:rsidP="003C58F6">
      <w:pPr>
        <w:pStyle w:val="ListParagraph"/>
        <w:numPr>
          <w:ilvl w:val="0"/>
          <w:numId w:val="36"/>
        </w:numPr>
        <w:spacing w:after="240" w:line="240" w:lineRule="auto"/>
        <w:jc w:val="both"/>
        <w:rPr>
          <w:rFonts w:eastAsia="Calibri"/>
          <w:sz w:val="24"/>
          <w:szCs w:val="24"/>
        </w:rPr>
      </w:pPr>
      <w:r w:rsidRPr="00F23E97">
        <w:rPr>
          <w:rFonts w:eastAsia="Calibri"/>
          <w:sz w:val="24"/>
          <w:szCs w:val="24"/>
        </w:rPr>
        <w:t>Organize industry-focused skills exchange initiatives that pair diaspora experts with local professionals to enhance technical and managerial capacities.</w:t>
      </w:r>
    </w:p>
    <w:p w14:paraId="1F31CC76" w14:textId="7C314E6E" w:rsidR="00A11C39" w:rsidRDefault="00A11C39" w:rsidP="003C58F6">
      <w:pPr>
        <w:pStyle w:val="ListParagraph"/>
        <w:numPr>
          <w:ilvl w:val="0"/>
          <w:numId w:val="36"/>
        </w:numPr>
        <w:spacing w:after="240" w:line="240" w:lineRule="auto"/>
        <w:jc w:val="both"/>
        <w:rPr>
          <w:rFonts w:eastAsia="Calibri"/>
          <w:sz w:val="24"/>
          <w:szCs w:val="24"/>
        </w:rPr>
      </w:pPr>
      <w:r w:rsidRPr="00F23E97">
        <w:rPr>
          <w:rFonts w:eastAsia="Calibri"/>
          <w:sz w:val="24"/>
          <w:szCs w:val="24"/>
        </w:rPr>
        <w:t>Facilitate sector-specific diaspora mentorship programs for youth and early-career professionals in Nepal.</w:t>
      </w:r>
    </w:p>
    <w:p w14:paraId="714F3D7C" w14:textId="77777777" w:rsidR="004C4A8D" w:rsidRPr="004C4A8D" w:rsidRDefault="004C4A8D" w:rsidP="004C4A8D">
      <w:pPr>
        <w:pStyle w:val="ListParagraph"/>
        <w:spacing w:after="240" w:line="240" w:lineRule="auto"/>
        <w:jc w:val="both"/>
        <w:rPr>
          <w:rFonts w:eastAsia="Calibri"/>
          <w:sz w:val="24"/>
          <w:szCs w:val="24"/>
        </w:rPr>
      </w:pPr>
    </w:p>
    <w:p w14:paraId="547D9F16" w14:textId="1E55D092" w:rsidR="00A11C39" w:rsidRPr="00F23E97" w:rsidRDefault="00A11C39" w:rsidP="003C58F6">
      <w:pPr>
        <w:pStyle w:val="ListParagraph"/>
        <w:numPr>
          <w:ilvl w:val="0"/>
          <w:numId w:val="34"/>
        </w:numPr>
        <w:spacing w:after="240" w:line="240" w:lineRule="auto"/>
        <w:jc w:val="both"/>
        <w:rPr>
          <w:rFonts w:eastAsia="Calibri"/>
          <w:sz w:val="24"/>
          <w:szCs w:val="24"/>
        </w:rPr>
      </w:pPr>
      <w:r w:rsidRPr="00F23E97">
        <w:rPr>
          <w:rFonts w:eastAsia="Calibri"/>
          <w:sz w:val="24"/>
          <w:szCs w:val="24"/>
        </w:rPr>
        <w:t>Establish Visiting Faculty and Expert Programs</w:t>
      </w:r>
    </w:p>
    <w:p w14:paraId="724CEF1F" w14:textId="0C5EE15B" w:rsidR="00A11C39" w:rsidRPr="004C4A8D" w:rsidRDefault="00A11C39" w:rsidP="003C58F6">
      <w:pPr>
        <w:pStyle w:val="ListParagraph"/>
        <w:numPr>
          <w:ilvl w:val="0"/>
          <w:numId w:val="37"/>
        </w:numPr>
        <w:spacing w:after="240" w:line="240" w:lineRule="auto"/>
        <w:jc w:val="both"/>
        <w:rPr>
          <w:rFonts w:eastAsia="Calibri"/>
          <w:sz w:val="24"/>
          <w:szCs w:val="24"/>
        </w:rPr>
      </w:pPr>
      <w:r w:rsidRPr="004C4A8D">
        <w:rPr>
          <w:rFonts w:eastAsia="Calibri"/>
          <w:sz w:val="24"/>
          <w:szCs w:val="24"/>
        </w:rPr>
        <w:t>Create visiting faculty positions at Nepali universities and research institutions to attract diaspora professionals for short-term or long-term teaching and mentoring roles.</w:t>
      </w:r>
    </w:p>
    <w:p w14:paraId="0C7E7A31" w14:textId="10D6CC02" w:rsidR="00A11C39" w:rsidRPr="004C4A8D" w:rsidRDefault="00A11C39" w:rsidP="003C58F6">
      <w:pPr>
        <w:pStyle w:val="ListParagraph"/>
        <w:numPr>
          <w:ilvl w:val="0"/>
          <w:numId w:val="37"/>
        </w:numPr>
        <w:spacing w:after="240" w:line="240" w:lineRule="auto"/>
        <w:jc w:val="both"/>
        <w:rPr>
          <w:rFonts w:eastAsia="Calibri"/>
          <w:sz w:val="24"/>
          <w:szCs w:val="24"/>
        </w:rPr>
      </w:pPr>
      <w:r w:rsidRPr="004C4A8D">
        <w:rPr>
          <w:rFonts w:eastAsia="Calibri"/>
          <w:sz w:val="24"/>
          <w:szCs w:val="24"/>
        </w:rPr>
        <w:t>Offer incentives such as subsidized housing, research funding, and teaching stipends for visiting diaspora experts.</w:t>
      </w:r>
    </w:p>
    <w:p w14:paraId="6B225C13" w14:textId="3F4E01A2" w:rsidR="00A11C39" w:rsidRPr="004C4A8D" w:rsidRDefault="00A11C39" w:rsidP="003C58F6">
      <w:pPr>
        <w:pStyle w:val="ListParagraph"/>
        <w:numPr>
          <w:ilvl w:val="0"/>
          <w:numId w:val="37"/>
        </w:numPr>
        <w:spacing w:after="240" w:line="240" w:lineRule="auto"/>
        <w:jc w:val="both"/>
        <w:rPr>
          <w:rFonts w:eastAsia="Calibri"/>
          <w:sz w:val="24"/>
          <w:szCs w:val="24"/>
        </w:rPr>
      </w:pPr>
      <w:r w:rsidRPr="004C4A8D">
        <w:rPr>
          <w:rFonts w:eastAsia="Calibri"/>
          <w:sz w:val="24"/>
          <w:szCs w:val="24"/>
        </w:rPr>
        <w:t xml:space="preserve">Develop partnerships between Nepali and international universities to facilitate collaborative </w:t>
      </w:r>
      <w:r w:rsidR="004C4A8D" w:rsidRPr="004C4A8D">
        <w:rPr>
          <w:rFonts w:eastAsia="Calibri"/>
          <w:sz w:val="24"/>
          <w:szCs w:val="24"/>
        </w:rPr>
        <w:t xml:space="preserve">research, </w:t>
      </w:r>
      <w:r w:rsidRPr="004C4A8D">
        <w:rPr>
          <w:rFonts w:eastAsia="Calibri"/>
          <w:sz w:val="24"/>
          <w:szCs w:val="24"/>
        </w:rPr>
        <w:t>teaching</w:t>
      </w:r>
      <w:ins w:id="322" w:author="Bijesh Mishra [2]" w:date="2025-01-23T09:57:00Z" w16du:dateUtc="2025-01-23T15:57:00Z">
        <w:r w:rsidR="006C3233">
          <w:rPr>
            <w:rFonts w:eastAsia="Calibri"/>
            <w:sz w:val="24"/>
            <w:szCs w:val="24"/>
          </w:rPr>
          <w:t>,</w:t>
        </w:r>
      </w:ins>
      <w:r w:rsidRPr="004C4A8D">
        <w:rPr>
          <w:rFonts w:eastAsia="Calibri"/>
          <w:sz w:val="24"/>
          <w:szCs w:val="24"/>
        </w:rPr>
        <w:t xml:space="preserve"> and knowledge exchange.</w:t>
      </w:r>
    </w:p>
    <w:p w14:paraId="20334089" w14:textId="77777777" w:rsidR="00A11C39" w:rsidRPr="004C4A8D" w:rsidRDefault="00A11C39" w:rsidP="00A11C39">
      <w:pPr>
        <w:spacing w:after="240" w:line="240" w:lineRule="auto"/>
        <w:jc w:val="both"/>
        <w:rPr>
          <w:rFonts w:eastAsia="Calibri"/>
          <w:b/>
          <w:bCs/>
          <w:sz w:val="24"/>
          <w:szCs w:val="24"/>
        </w:rPr>
      </w:pPr>
      <w:r w:rsidRPr="004C4A8D">
        <w:rPr>
          <w:rFonts w:eastAsia="Calibri"/>
          <w:b/>
          <w:bCs/>
          <w:sz w:val="24"/>
          <w:szCs w:val="24"/>
        </w:rPr>
        <w:t>Long-Term Recommendations (5+ years)</w:t>
      </w:r>
    </w:p>
    <w:p w14:paraId="693F9684" w14:textId="283E5FD5" w:rsidR="00A11C39" w:rsidRPr="00CD3B36" w:rsidRDefault="00A11C39" w:rsidP="003C58F6">
      <w:pPr>
        <w:pStyle w:val="ListParagraph"/>
        <w:numPr>
          <w:ilvl w:val="0"/>
          <w:numId w:val="34"/>
        </w:numPr>
        <w:spacing w:after="240" w:line="240" w:lineRule="auto"/>
        <w:jc w:val="both"/>
        <w:rPr>
          <w:rFonts w:eastAsia="Calibri"/>
          <w:sz w:val="24"/>
          <w:szCs w:val="24"/>
        </w:rPr>
      </w:pPr>
      <w:r w:rsidRPr="00CD3B36">
        <w:rPr>
          <w:rFonts w:eastAsia="Calibri"/>
          <w:sz w:val="24"/>
          <w:szCs w:val="24"/>
        </w:rPr>
        <w:t>Strengthen Data Collection and Research on the Diaspora</w:t>
      </w:r>
    </w:p>
    <w:p w14:paraId="33732E4D" w14:textId="77777777" w:rsidR="00445AE9" w:rsidRDefault="00CD3B36" w:rsidP="003C58F6">
      <w:pPr>
        <w:pStyle w:val="ListParagraph"/>
        <w:numPr>
          <w:ilvl w:val="0"/>
          <w:numId w:val="38"/>
        </w:numPr>
        <w:spacing w:after="240" w:line="240" w:lineRule="auto"/>
        <w:jc w:val="both"/>
        <w:rPr>
          <w:rFonts w:eastAsia="Calibri"/>
          <w:sz w:val="24"/>
          <w:szCs w:val="24"/>
        </w:rPr>
      </w:pPr>
      <w:r>
        <w:rPr>
          <w:rFonts w:eastAsia="Calibri"/>
          <w:sz w:val="24"/>
          <w:szCs w:val="24"/>
        </w:rPr>
        <w:t>Encourage studies on Nepali diaspora</w:t>
      </w:r>
    </w:p>
    <w:p w14:paraId="477E427C" w14:textId="086DD4C1" w:rsidR="00A11C39" w:rsidRPr="00CD3B36" w:rsidRDefault="00445AE9" w:rsidP="003C58F6">
      <w:pPr>
        <w:pStyle w:val="ListParagraph"/>
        <w:numPr>
          <w:ilvl w:val="0"/>
          <w:numId w:val="38"/>
        </w:numPr>
        <w:spacing w:after="240" w:line="240" w:lineRule="auto"/>
        <w:jc w:val="both"/>
        <w:rPr>
          <w:rFonts w:eastAsia="Calibri"/>
          <w:sz w:val="24"/>
          <w:szCs w:val="24"/>
        </w:rPr>
      </w:pPr>
      <w:r>
        <w:rPr>
          <w:rFonts w:eastAsia="Calibri"/>
          <w:sz w:val="24"/>
          <w:szCs w:val="24"/>
        </w:rPr>
        <w:t>Conduct</w:t>
      </w:r>
      <w:r w:rsidR="00A11C39" w:rsidRPr="00CD3B36">
        <w:rPr>
          <w:rFonts w:eastAsia="Calibri"/>
          <w:sz w:val="24"/>
          <w:szCs w:val="24"/>
        </w:rPr>
        <w:t xml:space="preserve"> </w:t>
      </w:r>
      <w:ins w:id="323" w:author="Bijesh Mishra [2]" w:date="2025-01-23T09:57:00Z" w16du:dateUtc="2025-01-23T15:57:00Z">
        <w:r w:rsidR="006C3233">
          <w:rPr>
            <w:rFonts w:eastAsia="Calibri"/>
            <w:sz w:val="24"/>
            <w:szCs w:val="24"/>
          </w:rPr>
          <w:t xml:space="preserve">a </w:t>
        </w:r>
      </w:ins>
      <w:r w:rsidR="00A11C39" w:rsidRPr="00CD3B36">
        <w:rPr>
          <w:rFonts w:eastAsia="Calibri"/>
          <w:sz w:val="24"/>
          <w:szCs w:val="24"/>
        </w:rPr>
        <w:t>comprehensive diaspora mapping study to analyze their skills, interests, and global distributio</w:t>
      </w:r>
      <w:r>
        <w:rPr>
          <w:rFonts w:eastAsia="Calibri"/>
          <w:sz w:val="24"/>
          <w:szCs w:val="24"/>
        </w:rPr>
        <w:t>n</w:t>
      </w:r>
    </w:p>
    <w:p w14:paraId="51C9648A" w14:textId="5A60EF4C" w:rsidR="00A11C39" w:rsidRDefault="00A11C39" w:rsidP="003C58F6">
      <w:pPr>
        <w:pStyle w:val="ListParagraph"/>
        <w:numPr>
          <w:ilvl w:val="0"/>
          <w:numId w:val="38"/>
        </w:numPr>
        <w:spacing w:after="240" w:line="240" w:lineRule="auto"/>
        <w:jc w:val="both"/>
        <w:rPr>
          <w:rFonts w:eastAsia="Calibri"/>
          <w:sz w:val="24"/>
          <w:szCs w:val="24"/>
        </w:rPr>
      </w:pPr>
      <w:r w:rsidRPr="00CD3B36">
        <w:rPr>
          <w:rFonts w:eastAsia="Calibri"/>
          <w:sz w:val="24"/>
          <w:szCs w:val="24"/>
        </w:rPr>
        <w:t>Collaborate with academic institutions to study the long-term impact of diaspora engagement policies</w:t>
      </w:r>
    </w:p>
    <w:p w14:paraId="08BAEE47" w14:textId="77777777" w:rsidR="00445AE9" w:rsidRPr="00CD3B36" w:rsidRDefault="00445AE9" w:rsidP="00445AE9">
      <w:pPr>
        <w:pStyle w:val="ListParagraph"/>
        <w:spacing w:after="240" w:line="240" w:lineRule="auto"/>
        <w:jc w:val="both"/>
        <w:rPr>
          <w:rFonts w:eastAsia="Calibri"/>
          <w:sz w:val="24"/>
          <w:szCs w:val="24"/>
        </w:rPr>
      </w:pPr>
    </w:p>
    <w:p w14:paraId="73D08071" w14:textId="6834A7A6" w:rsidR="00A11C39" w:rsidRPr="00445AE9" w:rsidRDefault="00A11C39" w:rsidP="003C58F6">
      <w:pPr>
        <w:pStyle w:val="ListParagraph"/>
        <w:numPr>
          <w:ilvl w:val="0"/>
          <w:numId w:val="34"/>
        </w:numPr>
        <w:spacing w:after="240" w:line="240" w:lineRule="auto"/>
        <w:jc w:val="both"/>
        <w:rPr>
          <w:rFonts w:eastAsia="Calibri"/>
          <w:sz w:val="24"/>
          <w:szCs w:val="24"/>
        </w:rPr>
      </w:pPr>
      <w:r w:rsidRPr="00445AE9">
        <w:rPr>
          <w:rFonts w:eastAsia="Calibri"/>
          <w:sz w:val="24"/>
          <w:szCs w:val="24"/>
        </w:rPr>
        <w:t>Expand Youth and Second-Generation Engagement</w:t>
      </w:r>
    </w:p>
    <w:p w14:paraId="20DC7447" w14:textId="5B0FFE0B" w:rsidR="00A11C39" w:rsidRPr="00445AE9" w:rsidRDefault="00A11C39" w:rsidP="003C58F6">
      <w:pPr>
        <w:pStyle w:val="ListParagraph"/>
        <w:numPr>
          <w:ilvl w:val="0"/>
          <w:numId w:val="40"/>
        </w:numPr>
        <w:spacing w:after="240" w:line="240" w:lineRule="auto"/>
        <w:ind w:left="1080"/>
        <w:jc w:val="both"/>
        <w:rPr>
          <w:rFonts w:eastAsia="Calibri"/>
          <w:sz w:val="24"/>
          <w:szCs w:val="24"/>
        </w:rPr>
      </w:pPr>
      <w:r w:rsidRPr="00445AE9">
        <w:rPr>
          <w:rFonts w:eastAsia="Calibri"/>
          <w:sz w:val="24"/>
          <w:szCs w:val="24"/>
        </w:rPr>
        <w:t>Develop programs targeting second-generation diaspora members through internships, exchange trips, and heritage camps.</w:t>
      </w:r>
    </w:p>
    <w:p w14:paraId="446579C5" w14:textId="68539DE9" w:rsidR="00A11C39" w:rsidRDefault="00A11C39" w:rsidP="003C58F6">
      <w:pPr>
        <w:pStyle w:val="ListParagraph"/>
        <w:numPr>
          <w:ilvl w:val="0"/>
          <w:numId w:val="39"/>
        </w:numPr>
        <w:spacing w:after="240" w:line="240" w:lineRule="auto"/>
        <w:ind w:left="1080"/>
        <w:jc w:val="both"/>
        <w:rPr>
          <w:rFonts w:eastAsia="Calibri"/>
          <w:sz w:val="24"/>
          <w:szCs w:val="24"/>
        </w:rPr>
      </w:pPr>
      <w:r w:rsidRPr="00445AE9">
        <w:rPr>
          <w:rFonts w:eastAsia="Calibri"/>
          <w:sz w:val="24"/>
          <w:szCs w:val="24"/>
        </w:rPr>
        <w:t>Establish a Global Nepali Youth Network to empower young diaspora leaders.</w:t>
      </w:r>
    </w:p>
    <w:p w14:paraId="5D2A709E" w14:textId="77777777" w:rsidR="00445AE9" w:rsidRPr="00445AE9" w:rsidRDefault="00445AE9" w:rsidP="00445AE9">
      <w:pPr>
        <w:pStyle w:val="ListParagraph"/>
        <w:spacing w:after="240" w:line="240" w:lineRule="auto"/>
        <w:jc w:val="both"/>
        <w:rPr>
          <w:rFonts w:eastAsia="Calibri"/>
          <w:sz w:val="24"/>
          <w:szCs w:val="24"/>
        </w:rPr>
      </w:pPr>
    </w:p>
    <w:p w14:paraId="03FD5A54" w14:textId="3CFED503" w:rsidR="00A11C39" w:rsidRPr="00445AE9" w:rsidRDefault="00A11C39" w:rsidP="003C58F6">
      <w:pPr>
        <w:pStyle w:val="ListParagraph"/>
        <w:numPr>
          <w:ilvl w:val="0"/>
          <w:numId w:val="34"/>
        </w:numPr>
        <w:spacing w:after="240" w:line="240" w:lineRule="auto"/>
        <w:jc w:val="both"/>
        <w:rPr>
          <w:rFonts w:eastAsia="Calibri"/>
          <w:sz w:val="24"/>
          <w:szCs w:val="24"/>
        </w:rPr>
      </w:pPr>
      <w:r w:rsidRPr="00445AE9">
        <w:rPr>
          <w:rFonts w:eastAsia="Calibri"/>
          <w:sz w:val="24"/>
          <w:szCs w:val="24"/>
        </w:rPr>
        <w:t>Incentivize Regional and Local Engagement</w:t>
      </w:r>
    </w:p>
    <w:p w14:paraId="297F013D" w14:textId="6F3E8721" w:rsidR="00A11C39" w:rsidRPr="00445AE9" w:rsidRDefault="00A11C39" w:rsidP="003C58F6">
      <w:pPr>
        <w:pStyle w:val="ListParagraph"/>
        <w:numPr>
          <w:ilvl w:val="0"/>
          <w:numId w:val="41"/>
        </w:numPr>
        <w:spacing w:after="240" w:line="240" w:lineRule="auto"/>
        <w:jc w:val="both"/>
        <w:rPr>
          <w:rFonts w:eastAsia="Calibri"/>
          <w:sz w:val="24"/>
          <w:szCs w:val="24"/>
        </w:rPr>
      </w:pPr>
      <w:r w:rsidRPr="00445AE9">
        <w:rPr>
          <w:rFonts w:eastAsia="Calibri"/>
          <w:sz w:val="24"/>
          <w:szCs w:val="24"/>
        </w:rPr>
        <w:t>Encourage diaspora involvement in their regions of origin through funding local development projects or scholarships.</w:t>
      </w:r>
    </w:p>
    <w:p w14:paraId="085F47E5" w14:textId="54E37700" w:rsidR="00A11C39" w:rsidRPr="00445AE9" w:rsidRDefault="00A11C39" w:rsidP="003C58F6">
      <w:pPr>
        <w:pStyle w:val="ListParagraph"/>
        <w:numPr>
          <w:ilvl w:val="0"/>
          <w:numId w:val="41"/>
        </w:numPr>
        <w:spacing w:after="240" w:line="240" w:lineRule="auto"/>
        <w:jc w:val="both"/>
        <w:rPr>
          <w:rFonts w:eastAsia="Calibri"/>
          <w:sz w:val="24"/>
          <w:szCs w:val="24"/>
        </w:rPr>
      </w:pPr>
      <w:r w:rsidRPr="00445AE9">
        <w:rPr>
          <w:rFonts w:eastAsia="Calibri"/>
          <w:sz w:val="24"/>
          <w:szCs w:val="24"/>
        </w:rPr>
        <w:t>Work with local governments to integrate diaspora engagement into development planning.</w:t>
      </w:r>
    </w:p>
    <w:p w14:paraId="58756B66" w14:textId="3A9187CD" w:rsidR="00BA5BBF" w:rsidRPr="002309D7" w:rsidRDefault="00BA5BBF" w:rsidP="00D56545">
      <w:pPr>
        <w:spacing w:after="240" w:line="240" w:lineRule="auto"/>
        <w:jc w:val="both"/>
        <w:rPr>
          <w:rFonts w:eastAsia="Calibri"/>
          <w:sz w:val="24"/>
          <w:szCs w:val="24"/>
        </w:rPr>
      </w:pPr>
    </w:p>
    <w:p w14:paraId="167478FB" w14:textId="6BC3EEA3" w:rsidR="002C7F6E" w:rsidRPr="00DD31F0" w:rsidRDefault="00F77DA6">
      <w:pPr>
        <w:pStyle w:val="Heading1"/>
        <w:spacing w:line="240" w:lineRule="auto"/>
        <w:rPr>
          <w:rFonts w:eastAsia="Calibri"/>
          <w:b/>
          <w:sz w:val="36"/>
          <w:szCs w:val="36"/>
        </w:rPr>
      </w:pPr>
      <w:del w:id="324" w:author="Bijesh Mishra [2]" w:date="2025-01-22T22:28:00Z" w16du:dateUtc="2025-01-23T04:28:00Z">
        <w:r w:rsidRPr="00DD31F0" w:rsidDel="005516BE">
          <w:rPr>
            <w:rFonts w:eastAsia="Calibri"/>
            <w:b/>
            <w:sz w:val="36"/>
            <w:szCs w:val="36"/>
          </w:rPr>
          <w:lastRenderedPageBreak/>
          <w:delText xml:space="preserve">Theme 3: </w:delText>
        </w:r>
      </w:del>
      <w:bookmarkStart w:id="325" w:name="_Toc188480203"/>
      <w:r w:rsidRPr="00DD31F0">
        <w:rPr>
          <w:rFonts w:eastAsia="Calibri"/>
          <w:b/>
          <w:sz w:val="36"/>
          <w:szCs w:val="36"/>
        </w:rPr>
        <w:t>Social Development</w:t>
      </w:r>
      <w:ins w:id="326" w:author="Bijesh Mishra [2]" w:date="2025-01-22T22:28:00Z" w16du:dateUtc="2025-01-23T04:28:00Z">
        <w:r w:rsidR="005516BE">
          <w:rPr>
            <w:rFonts w:eastAsia="Calibri"/>
            <w:b/>
            <w:sz w:val="36"/>
            <w:szCs w:val="36"/>
          </w:rPr>
          <w:t>,</w:t>
        </w:r>
      </w:ins>
      <w:r w:rsidRPr="00DD31F0">
        <w:rPr>
          <w:rFonts w:eastAsia="Calibri"/>
          <w:b/>
          <w:sz w:val="36"/>
          <w:szCs w:val="36"/>
        </w:rPr>
        <w:t xml:space="preserve"> including Education, Health, and Social Security</w:t>
      </w:r>
      <w:bookmarkEnd w:id="325"/>
    </w:p>
    <w:p w14:paraId="0D51E597" w14:textId="77777777" w:rsidR="002C7F6E" w:rsidRPr="00C352F1" w:rsidRDefault="00F77DA6" w:rsidP="00C352F1">
      <w:pPr>
        <w:pStyle w:val="Heading2"/>
        <w:spacing w:line="240" w:lineRule="auto"/>
        <w:jc w:val="both"/>
        <w:rPr>
          <w:b/>
        </w:rPr>
      </w:pPr>
      <w:bookmarkStart w:id="327" w:name="_h86y5ysv7d7k" w:colFirst="0" w:colLast="0"/>
      <w:bookmarkEnd w:id="327"/>
      <w:r>
        <w:rPr>
          <w:rFonts w:ascii="Calibri" w:eastAsia="Calibri" w:hAnsi="Calibri" w:cs="Calibri"/>
          <w:b/>
          <w:sz w:val="24"/>
          <w:szCs w:val="24"/>
        </w:rPr>
        <w:t xml:space="preserve"> </w:t>
      </w:r>
      <w:bookmarkStart w:id="328" w:name="_Toc188480204"/>
      <w:r w:rsidRPr="00C352F1">
        <w:rPr>
          <w:rFonts w:eastAsia="Calibri"/>
          <w:b/>
          <w:sz w:val="24"/>
          <w:szCs w:val="24"/>
        </w:rPr>
        <w:t>A. Education</w:t>
      </w:r>
      <w:bookmarkEnd w:id="328"/>
      <w:r w:rsidRPr="00C352F1">
        <w:rPr>
          <w:b/>
        </w:rPr>
        <w:t xml:space="preserve"> </w:t>
      </w:r>
    </w:p>
    <w:p w14:paraId="19E1925F" w14:textId="77777777" w:rsidR="002C7F6E" w:rsidRPr="00C352F1" w:rsidRDefault="00F77DA6" w:rsidP="003C58F6">
      <w:pPr>
        <w:numPr>
          <w:ilvl w:val="0"/>
          <w:numId w:val="25"/>
        </w:numPr>
        <w:spacing w:line="240" w:lineRule="auto"/>
        <w:jc w:val="both"/>
        <w:rPr>
          <w:rFonts w:eastAsia="Calibri"/>
          <w:sz w:val="24"/>
          <w:szCs w:val="24"/>
        </w:rPr>
      </w:pPr>
      <w:r w:rsidRPr="00C352F1">
        <w:rPr>
          <w:rFonts w:eastAsia="Calibri"/>
          <w:sz w:val="24"/>
          <w:szCs w:val="24"/>
          <w:u w:val="single"/>
        </w:rPr>
        <w:t xml:space="preserve">Situation Analysis </w:t>
      </w:r>
    </w:p>
    <w:p w14:paraId="7DB9090B" w14:textId="01C2B3A6" w:rsidR="002C7F6E" w:rsidRPr="00C352F1" w:rsidRDefault="00F77DA6" w:rsidP="00C352F1">
      <w:pPr>
        <w:spacing w:line="240" w:lineRule="auto"/>
        <w:jc w:val="both"/>
        <w:rPr>
          <w:rFonts w:eastAsia="Calibri"/>
          <w:sz w:val="24"/>
          <w:szCs w:val="24"/>
        </w:rPr>
      </w:pPr>
      <w:r w:rsidRPr="00C352F1">
        <w:rPr>
          <w:rFonts w:eastAsia="Calibri"/>
          <w:sz w:val="24"/>
          <w:szCs w:val="24"/>
        </w:rPr>
        <w:t xml:space="preserve">Nepal's education system exhibits a dual narrative of progress and challenges. On the one hand, primary education has shown improvements in completion rates and gender parity, while on the other, upper secondary school completion remains a challenge, with rates between 20-40% depending on regions and demographics [1][2]. Infrastructure deficiencies, reliance on traditional teaching methods, and limited </w:t>
      </w:r>
      <w:del w:id="329" w:author="Bijesh Mishra [2]" w:date="2025-01-22T22:28:00Z" w16du:dateUtc="2025-01-23T04:28:00Z">
        <w:r w:rsidRPr="00C352F1" w:rsidDel="00F24E20">
          <w:rPr>
            <w:rFonts w:eastAsia="Calibri"/>
            <w:sz w:val="24"/>
            <w:szCs w:val="24"/>
          </w:rPr>
          <w:delText>access to technology</w:delText>
        </w:r>
      </w:del>
      <w:ins w:id="330" w:author="Bijesh Mishra [2]" w:date="2025-01-22T22:28:00Z" w16du:dateUtc="2025-01-23T04:28:00Z">
        <w:r w:rsidR="00F24E20">
          <w:rPr>
            <w:rFonts w:eastAsia="Calibri"/>
            <w:sz w:val="24"/>
            <w:szCs w:val="24"/>
          </w:rPr>
          <w:t>technological access</w:t>
        </w:r>
      </w:ins>
      <w:r w:rsidRPr="00C352F1">
        <w:rPr>
          <w:rFonts w:eastAsia="Calibri"/>
          <w:sz w:val="24"/>
          <w:szCs w:val="24"/>
        </w:rPr>
        <w:t xml:space="preserve"> continue to hinder progress, particularly in rural areas [3]. Additionally, inclusivity for students with disabilities remains a pressing concern, with autistic students often excluded from schools due to inadequate resources and advocacy [4][5]. It is prudent to note </w:t>
      </w:r>
      <w:del w:id="331" w:author="Bijesh Mishra [2]" w:date="2025-01-23T09:57:00Z" w16du:dateUtc="2025-01-23T15:57:00Z">
        <w:r w:rsidRPr="00C352F1" w:rsidDel="006C3233">
          <w:rPr>
            <w:rFonts w:eastAsia="Calibri"/>
            <w:sz w:val="24"/>
            <w:szCs w:val="24"/>
          </w:rPr>
          <w:delText xml:space="preserve">the </w:delText>
        </w:r>
      </w:del>
      <w:ins w:id="332" w:author="Bijesh Mishra [2]" w:date="2025-01-23T09:57:00Z" w16du:dateUtc="2025-01-23T15:57:00Z">
        <w:r w:rsidR="006C3233">
          <w:rPr>
            <w:rFonts w:eastAsia="Calibri"/>
            <w:sz w:val="24"/>
            <w:szCs w:val="24"/>
          </w:rPr>
          <w:t>that</w:t>
        </w:r>
        <w:r w:rsidR="006C3233" w:rsidRPr="00C352F1">
          <w:rPr>
            <w:rFonts w:eastAsia="Calibri"/>
            <w:sz w:val="24"/>
            <w:szCs w:val="24"/>
          </w:rPr>
          <w:t xml:space="preserve"> </w:t>
        </w:r>
      </w:ins>
      <w:r w:rsidRPr="00C352F1">
        <w:rPr>
          <w:rFonts w:eastAsia="Calibri"/>
          <w:sz w:val="24"/>
          <w:szCs w:val="24"/>
        </w:rPr>
        <w:t xml:space="preserve">political interference in education – the influence of political actors and entities on educational policies, governance, administration, and decision-making processes in academic institutions – in Nepal has long been a barrier to progress and quality in academic institutions. Political interference in </w:t>
      </w:r>
      <w:del w:id="333" w:author="Bijesh Mishra [2]" w:date="2025-01-23T09:57:00Z" w16du:dateUtc="2025-01-23T15:57:00Z">
        <w:r w:rsidRPr="00C352F1" w:rsidDel="006C3233">
          <w:rPr>
            <w:rFonts w:eastAsia="Calibri"/>
            <w:sz w:val="24"/>
            <w:szCs w:val="24"/>
          </w:rPr>
          <w:delText xml:space="preserve">academic </w:delText>
        </w:r>
      </w:del>
      <w:ins w:id="334" w:author="Bijesh Mishra [2]" w:date="2025-01-23T09:57:00Z" w16du:dateUtc="2025-01-23T15:57:00Z">
        <w:r w:rsidR="006C3233">
          <w:rPr>
            <w:rFonts w:eastAsia="Calibri"/>
            <w:sz w:val="24"/>
            <w:szCs w:val="24"/>
          </w:rPr>
          <w:t>educational</w:t>
        </w:r>
        <w:r w:rsidR="006C3233" w:rsidRPr="00C352F1">
          <w:rPr>
            <w:rFonts w:eastAsia="Calibri"/>
            <w:sz w:val="24"/>
            <w:szCs w:val="24"/>
          </w:rPr>
          <w:t xml:space="preserve"> </w:t>
        </w:r>
      </w:ins>
      <w:r w:rsidRPr="00C352F1">
        <w:rPr>
          <w:rFonts w:eastAsia="Calibri"/>
          <w:sz w:val="24"/>
          <w:szCs w:val="24"/>
        </w:rPr>
        <w:t xml:space="preserve">institutions </w:t>
      </w:r>
      <w:del w:id="335" w:author="Bijesh Mishra [2]" w:date="2025-01-23T10:03:00Z" w16du:dateUtc="2025-01-23T16:03:00Z">
        <w:r w:rsidRPr="00C352F1" w:rsidDel="009B7385">
          <w:rPr>
            <w:rFonts w:eastAsia="Calibri"/>
            <w:sz w:val="24"/>
            <w:szCs w:val="24"/>
          </w:rPr>
          <w:delText>disrupts</w:delText>
        </w:r>
      </w:del>
      <w:ins w:id="336" w:author="Bijesh Mishra [2]" w:date="2025-01-23T10:03:00Z" w16du:dateUtc="2025-01-23T16:03:00Z">
        <w:r w:rsidR="009B7385" w:rsidRPr="00C352F1">
          <w:rPr>
            <w:rFonts w:eastAsia="Calibri"/>
            <w:sz w:val="24"/>
            <w:szCs w:val="24"/>
          </w:rPr>
          <w:t>disrupt</w:t>
        </w:r>
      </w:ins>
      <w:r w:rsidRPr="00C352F1">
        <w:rPr>
          <w:rFonts w:eastAsia="Calibri"/>
          <w:sz w:val="24"/>
          <w:szCs w:val="24"/>
        </w:rPr>
        <w:t xml:space="preserve"> autonomy, affecting leadership quality and decision-making processes [6]. Furthermore, the growing outmigration of students </w:t>
      </w:r>
      <w:del w:id="337" w:author="Bijesh Mishra [2]" w:date="2025-01-23T09:58:00Z" w16du:dateUtc="2025-01-23T15:58:00Z">
        <w:r w:rsidRPr="00C352F1" w:rsidDel="006C3233">
          <w:rPr>
            <w:rFonts w:eastAsia="Calibri"/>
            <w:sz w:val="24"/>
            <w:szCs w:val="24"/>
          </w:rPr>
          <w:delText xml:space="preserve">for education abroad without significant return rates </w:delText>
        </w:r>
      </w:del>
      <w:ins w:id="338" w:author="Bijesh Mishra [2]" w:date="2025-01-23T09:58:00Z" w16du:dateUtc="2025-01-23T15:58:00Z">
        <w:r w:rsidR="006C3233">
          <w:rPr>
            <w:rFonts w:eastAsia="Calibri"/>
            <w:sz w:val="24"/>
            <w:szCs w:val="24"/>
          </w:rPr>
          <w:t xml:space="preserve">without significant return rates for education abroad </w:t>
        </w:r>
      </w:ins>
      <w:r w:rsidRPr="00C352F1">
        <w:rPr>
          <w:rFonts w:eastAsia="Calibri"/>
          <w:sz w:val="24"/>
          <w:szCs w:val="24"/>
        </w:rPr>
        <w:t xml:space="preserve">highlights a critical brain drain issue, further weakening the education and employment ecosystem [7]. </w:t>
      </w:r>
    </w:p>
    <w:p w14:paraId="3E9CF697" w14:textId="77777777" w:rsidR="002C7F6E" w:rsidRPr="00C352F1" w:rsidRDefault="002C7F6E" w:rsidP="00C352F1">
      <w:pPr>
        <w:spacing w:line="240" w:lineRule="auto"/>
        <w:jc w:val="both"/>
        <w:rPr>
          <w:rFonts w:eastAsia="Calibri"/>
          <w:sz w:val="24"/>
          <w:szCs w:val="24"/>
        </w:rPr>
      </w:pPr>
    </w:p>
    <w:p w14:paraId="26ACC19E" w14:textId="77777777" w:rsidR="002C7F6E" w:rsidRPr="00BA5BBF" w:rsidRDefault="00F77DA6" w:rsidP="003C58F6">
      <w:pPr>
        <w:numPr>
          <w:ilvl w:val="0"/>
          <w:numId w:val="25"/>
        </w:numPr>
        <w:spacing w:line="240" w:lineRule="auto"/>
        <w:jc w:val="both"/>
        <w:rPr>
          <w:rFonts w:eastAsia="Calibri"/>
          <w:sz w:val="24"/>
          <w:szCs w:val="24"/>
        </w:rPr>
      </w:pPr>
      <w:r w:rsidRPr="00C352F1">
        <w:rPr>
          <w:rFonts w:eastAsia="Calibri"/>
          <w:sz w:val="24"/>
          <w:szCs w:val="24"/>
          <w:u w:val="single"/>
        </w:rPr>
        <w:t xml:space="preserve">Summary of Issues </w:t>
      </w:r>
    </w:p>
    <w:p w14:paraId="1EB9D0CA" w14:textId="5E2736E1" w:rsidR="00BA5BBF" w:rsidRPr="00C352F1" w:rsidRDefault="00BA5BBF" w:rsidP="00BA5BBF">
      <w:pPr>
        <w:spacing w:line="240" w:lineRule="auto"/>
        <w:ind w:left="720"/>
        <w:jc w:val="both"/>
        <w:rPr>
          <w:rFonts w:eastAsia="Calibri"/>
          <w:sz w:val="24"/>
          <w:szCs w:val="24"/>
        </w:rPr>
      </w:pPr>
    </w:p>
    <w:p w14:paraId="4C8C9E2B" w14:textId="77777777" w:rsidR="002C7F6E" w:rsidRPr="00C352F1" w:rsidRDefault="00F77DA6" w:rsidP="00C352F1">
      <w:pPr>
        <w:spacing w:line="240" w:lineRule="auto"/>
        <w:jc w:val="both"/>
        <w:rPr>
          <w:rFonts w:eastAsia="Calibri"/>
          <w:b/>
          <w:sz w:val="24"/>
          <w:szCs w:val="24"/>
        </w:rPr>
      </w:pPr>
      <w:r w:rsidRPr="00C352F1">
        <w:rPr>
          <w:rFonts w:eastAsia="Calibri"/>
          <w:b/>
          <w:sz w:val="24"/>
          <w:szCs w:val="24"/>
        </w:rPr>
        <w:t xml:space="preserve">1. Completion Rates and Equity </w:t>
      </w:r>
    </w:p>
    <w:p w14:paraId="499CB44F" w14:textId="77777777" w:rsidR="002C7F6E" w:rsidRPr="00BC661B" w:rsidRDefault="00F77DA6" w:rsidP="003C58F6">
      <w:pPr>
        <w:pStyle w:val="ListParagraph"/>
        <w:numPr>
          <w:ilvl w:val="0"/>
          <w:numId w:val="42"/>
        </w:numPr>
        <w:spacing w:line="240" w:lineRule="auto"/>
        <w:jc w:val="both"/>
        <w:rPr>
          <w:rFonts w:eastAsia="Calibri"/>
          <w:sz w:val="24"/>
          <w:szCs w:val="24"/>
        </w:rPr>
      </w:pPr>
      <w:r w:rsidRPr="00BC661B">
        <w:rPr>
          <w:rFonts w:eastAsia="Calibri"/>
          <w:sz w:val="24"/>
          <w:szCs w:val="24"/>
        </w:rPr>
        <w:t xml:space="preserve">Alarmingly low upper secondary school completion rates, particularly in rural areas, with only 20-40% of students completing this level [1][2]. </w:t>
      </w:r>
    </w:p>
    <w:p w14:paraId="1BBE08A1" w14:textId="77777777" w:rsidR="002C7F6E" w:rsidRPr="00BC661B" w:rsidRDefault="00F77DA6" w:rsidP="003C58F6">
      <w:pPr>
        <w:pStyle w:val="ListParagraph"/>
        <w:numPr>
          <w:ilvl w:val="0"/>
          <w:numId w:val="42"/>
        </w:numPr>
        <w:spacing w:line="240" w:lineRule="auto"/>
        <w:jc w:val="both"/>
        <w:rPr>
          <w:rFonts w:eastAsia="Calibri"/>
          <w:sz w:val="24"/>
          <w:szCs w:val="24"/>
        </w:rPr>
      </w:pPr>
      <w:r w:rsidRPr="00BC661B">
        <w:rPr>
          <w:rFonts w:eastAsia="Calibri"/>
          <w:sz w:val="24"/>
          <w:szCs w:val="24"/>
        </w:rPr>
        <w:t xml:space="preserve">Inequities in access to education due to geography, socioeconomic status, and disabilities [4]. </w:t>
      </w:r>
    </w:p>
    <w:p w14:paraId="6C91B274" w14:textId="77777777" w:rsidR="00D42B74" w:rsidRPr="00C352F1" w:rsidRDefault="00D42B74" w:rsidP="00C352F1">
      <w:pPr>
        <w:spacing w:line="240" w:lineRule="auto"/>
        <w:jc w:val="both"/>
        <w:rPr>
          <w:rFonts w:eastAsia="Calibri"/>
          <w:sz w:val="24"/>
          <w:szCs w:val="24"/>
        </w:rPr>
      </w:pPr>
    </w:p>
    <w:p w14:paraId="151996BC" w14:textId="145EB84B" w:rsidR="00D42B74" w:rsidRDefault="00F77DA6" w:rsidP="00C352F1">
      <w:pPr>
        <w:spacing w:line="240" w:lineRule="auto"/>
        <w:jc w:val="both"/>
        <w:rPr>
          <w:rFonts w:eastAsia="Calibri"/>
          <w:b/>
          <w:sz w:val="24"/>
          <w:szCs w:val="24"/>
        </w:rPr>
      </w:pPr>
      <w:r w:rsidRPr="00C352F1">
        <w:rPr>
          <w:rFonts w:eastAsia="Calibri"/>
          <w:b/>
          <w:sz w:val="24"/>
          <w:szCs w:val="24"/>
        </w:rPr>
        <w:t xml:space="preserve">2. Infrastructure and Technology </w:t>
      </w:r>
    </w:p>
    <w:p w14:paraId="16BDA0CA" w14:textId="1787DFF9" w:rsidR="00113E2B" w:rsidRPr="00C352F1" w:rsidRDefault="00113E2B" w:rsidP="00C352F1">
      <w:pPr>
        <w:spacing w:line="240" w:lineRule="auto"/>
        <w:jc w:val="both"/>
        <w:rPr>
          <w:rFonts w:eastAsia="Calibri"/>
          <w:b/>
          <w:sz w:val="24"/>
          <w:szCs w:val="24"/>
        </w:rPr>
      </w:pPr>
    </w:p>
    <w:p w14:paraId="6B39A91A" w14:textId="77777777" w:rsidR="00BC661B" w:rsidRPr="00E2191F" w:rsidRDefault="00F77DA6" w:rsidP="003C58F6">
      <w:pPr>
        <w:pStyle w:val="ListParagraph"/>
        <w:numPr>
          <w:ilvl w:val="0"/>
          <w:numId w:val="43"/>
        </w:numPr>
        <w:spacing w:line="240" w:lineRule="auto"/>
        <w:jc w:val="both"/>
        <w:rPr>
          <w:rFonts w:eastAsia="Calibri"/>
          <w:sz w:val="24"/>
          <w:szCs w:val="24"/>
        </w:rPr>
      </w:pPr>
      <w:r w:rsidRPr="00E2191F">
        <w:rPr>
          <w:rFonts w:eastAsia="Calibri"/>
          <w:sz w:val="24"/>
          <w:szCs w:val="24"/>
        </w:rPr>
        <w:t xml:space="preserve">Poor access to basic facilities such as drinking water, electricity, and sanitation, particularly in rural schools [3][8]. </w:t>
      </w:r>
    </w:p>
    <w:p w14:paraId="1F35F8A3" w14:textId="77777777" w:rsidR="00E2191F" w:rsidRDefault="00F77DA6" w:rsidP="003C58F6">
      <w:pPr>
        <w:pStyle w:val="ListParagraph"/>
        <w:numPr>
          <w:ilvl w:val="0"/>
          <w:numId w:val="43"/>
        </w:numPr>
        <w:spacing w:line="240" w:lineRule="auto"/>
        <w:jc w:val="both"/>
        <w:rPr>
          <w:rFonts w:eastAsia="Calibri"/>
          <w:sz w:val="24"/>
          <w:szCs w:val="24"/>
        </w:rPr>
      </w:pPr>
      <w:r w:rsidRPr="00E2191F">
        <w:rPr>
          <w:rFonts w:eastAsia="Calibri"/>
          <w:sz w:val="24"/>
          <w:szCs w:val="24"/>
        </w:rPr>
        <w:t xml:space="preserve">Lack of technological integration in classrooms limits modern learning opportunities [9]. </w:t>
      </w:r>
    </w:p>
    <w:p w14:paraId="7A76CA9B" w14:textId="4296688E" w:rsidR="002C7F6E" w:rsidRPr="00E2191F" w:rsidRDefault="00F77DA6" w:rsidP="003C58F6">
      <w:pPr>
        <w:pStyle w:val="ListParagraph"/>
        <w:numPr>
          <w:ilvl w:val="0"/>
          <w:numId w:val="43"/>
        </w:numPr>
        <w:spacing w:line="240" w:lineRule="auto"/>
        <w:jc w:val="both"/>
        <w:rPr>
          <w:rFonts w:eastAsia="Calibri"/>
          <w:sz w:val="24"/>
          <w:szCs w:val="24"/>
        </w:rPr>
      </w:pPr>
      <w:r w:rsidRPr="00E2191F">
        <w:rPr>
          <w:rFonts w:eastAsia="Calibri"/>
          <w:sz w:val="24"/>
          <w:szCs w:val="24"/>
        </w:rPr>
        <w:t xml:space="preserve">Lack of Appropriate Databases and Academic Infrastructure: Academic institutions in Nepal suffer from inadequate databases for managing student data, curriculum content, and academic research. This absence of centralized data systems hampers the ability to track educational outcomes, monitor progress, and evaluate the efficacy of reforms. Furthermore, the lack of investment in technological infrastructure, such as e-learning platforms, digital libraries, and research databases, limits access to global knowledge, professional development opportunities for teachers, and collaborative research networks [9][12]. </w:t>
      </w:r>
    </w:p>
    <w:p w14:paraId="6B118E28" w14:textId="77777777" w:rsidR="00D42B74" w:rsidRPr="00C352F1" w:rsidRDefault="00D42B74" w:rsidP="00C352F1">
      <w:pPr>
        <w:spacing w:line="240" w:lineRule="auto"/>
        <w:jc w:val="both"/>
        <w:rPr>
          <w:rFonts w:eastAsia="Calibri"/>
          <w:sz w:val="24"/>
          <w:szCs w:val="24"/>
        </w:rPr>
      </w:pPr>
    </w:p>
    <w:p w14:paraId="3A47A20E" w14:textId="77777777" w:rsidR="002C7F6E" w:rsidRDefault="00F77DA6" w:rsidP="00C352F1">
      <w:pPr>
        <w:spacing w:line="240" w:lineRule="auto"/>
        <w:jc w:val="both"/>
        <w:rPr>
          <w:rFonts w:eastAsia="Calibri"/>
          <w:b/>
          <w:sz w:val="24"/>
          <w:szCs w:val="24"/>
        </w:rPr>
      </w:pPr>
      <w:r w:rsidRPr="00C352F1">
        <w:rPr>
          <w:rFonts w:eastAsia="Calibri"/>
          <w:b/>
          <w:sz w:val="24"/>
          <w:szCs w:val="24"/>
        </w:rPr>
        <w:t xml:space="preserve">3. Accessibility and Inclusivity in Education </w:t>
      </w:r>
    </w:p>
    <w:p w14:paraId="648AB6AA" w14:textId="77777777" w:rsidR="00113E2B" w:rsidRPr="00C352F1" w:rsidRDefault="00113E2B" w:rsidP="00C352F1">
      <w:pPr>
        <w:spacing w:line="240" w:lineRule="auto"/>
        <w:jc w:val="both"/>
        <w:rPr>
          <w:rFonts w:eastAsia="Calibri"/>
          <w:b/>
          <w:sz w:val="24"/>
          <w:szCs w:val="24"/>
        </w:rPr>
      </w:pPr>
    </w:p>
    <w:p w14:paraId="6BBC378A" w14:textId="77777777" w:rsidR="00310E41" w:rsidRPr="00310E41" w:rsidRDefault="00F77DA6" w:rsidP="003C58F6">
      <w:pPr>
        <w:pStyle w:val="ListParagraph"/>
        <w:numPr>
          <w:ilvl w:val="0"/>
          <w:numId w:val="44"/>
        </w:numPr>
        <w:spacing w:line="240" w:lineRule="auto"/>
        <w:jc w:val="both"/>
        <w:rPr>
          <w:rFonts w:eastAsia="Calibri"/>
          <w:sz w:val="24"/>
          <w:szCs w:val="24"/>
        </w:rPr>
      </w:pPr>
      <w:r w:rsidRPr="00310E41">
        <w:rPr>
          <w:rFonts w:eastAsia="Calibri"/>
          <w:sz w:val="24"/>
          <w:szCs w:val="24"/>
        </w:rPr>
        <w:t xml:space="preserve">Inadequate support for students with disabilities, with limited policies and programs for autistic students [4][5]. Schools often lack specialized classrooms, trained staff, and assistive technologies for inclusive education. Many children with disabilities are either excluded from school or placed in segregated systems with limited integration opportunities. </w:t>
      </w:r>
    </w:p>
    <w:p w14:paraId="6920D5C4" w14:textId="1814A9A1" w:rsidR="002C7F6E" w:rsidRPr="00310E41" w:rsidRDefault="00F77DA6" w:rsidP="003C58F6">
      <w:pPr>
        <w:pStyle w:val="ListParagraph"/>
        <w:numPr>
          <w:ilvl w:val="0"/>
          <w:numId w:val="44"/>
        </w:numPr>
        <w:spacing w:line="240" w:lineRule="auto"/>
        <w:jc w:val="both"/>
        <w:rPr>
          <w:rFonts w:eastAsia="Calibri"/>
          <w:sz w:val="24"/>
          <w:szCs w:val="24"/>
        </w:rPr>
      </w:pPr>
      <w:r w:rsidRPr="00310E41">
        <w:rPr>
          <w:rFonts w:eastAsia="Calibri"/>
          <w:sz w:val="24"/>
          <w:szCs w:val="24"/>
        </w:rPr>
        <w:t xml:space="preserve">Stigma surrounding disabilities, including autism, hampers societal understanding and advocacy efforts. Teachers lack training in inclusive education, limiting the ability to address diverse student needs effectively. </w:t>
      </w:r>
    </w:p>
    <w:p w14:paraId="0F7D03F5" w14:textId="77777777" w:rsidR="00BA5BBF" w:rsidRPr="00C352F1" w:rsidRDefault="00BA5BBF" w:rsidP="00C352F1">
      <w:pPr>
        <w:spacing w:line="240" w:lineRule="auto"/>
        <w:jc w:val="both"/>
        <w:rPr>
          <w:rFonts w:eastAsia="Calibri"/>
          <w:sz w:val="24"/>
          <w:szCs w:val="24"/>
        </w:rPr>
      </w:pPr>
    </w:p>
    <w:p w14:paraId="2BB5A283" w14:textId="77777777" w:rsidR="002C7F6E" w:rsidRDefault="00F77DA6" w:rsidP="00C352F1">
      <w:pPr>
        <w:spacing w:line="240" w:lineRule="auto"/>
        <w:jc w:val="both"/>
        <w:rPr>
          <w:rFonts w:eastAsia="Calibri"/>
          <w:b/>
          <w:sz w:val="24"/>
          <w:szCs w:val="24"/>
        </w:rPr>
      </w:pPr>
      <w:r w:rsidRPr="00C352F1">
        <w:rPr>
          <w:rFonts w:eastAsia="Calibri"/>
          <w:b/>
          <w:sz w:val="24"/>
          <w:szCs w:val="24"/>
        </w:rPr>
        <w:t xml:space="preserve">4. Brain Drain: Mass Exodus of Nepali Youth for Higher Education </w:t>
      </w:r>
    </w:p>
    <w:p w14:paraId="510F6E0C" w14:textId="77777777" w:rsidR="00113E2B" w:rsidRPr="00C352F1" w:rsidRDefault="00113E2B" w:rsidP="00C352F1">
      <w:pPr>
        <w:spacing w:line="240" w:lineRule="auto"/>
        <w:jc w:val="both"/>
        <w:rPr>
          <w:rFonts w:eastAsia="Calibri"/>
          <w:b/>
          <w:sz w:val="24"/>
          <w:szCs w:val="24"/>
        </w:rPr>
      </w:pPr>
    </w:p>
    <w:p w14:paraId="30281B2B" w14:textId="77777777" w:rsidR="00310E41" w:rsidRPr="00310E41" w:rsidRDefault="00F77DA6" w:rsidP="003C58F6">
      <w:pPr>
        <w:pStyle w:val="ListParagraph"/>
        <w:numPr>
          <w:ilvl w:val="0"/>
          <w:numId w:val="45"/>
        </w:numPr>
        <w:spacing w:line="240" w:lineRule="auto"/>
        <w:jc w:val="both"/>
        <w:rPr>
          <w:rFonts w:eastAsia="Calibri"/>
          <w:sz w:val="24"/>
          <w:szCs w:val="24"/>
        </w:rPr>
      </w:pPr>
      <w:r w:rsidRPr="00310E41">
        <w:rPr>
          <w:rFonts w:eastAsia="Calibri"/>
          <w:sz w:val="24"/>
          <w:szCs w:val="24"/>
        </w:rPr>
        <w:t xml:space="preserve">A significant number of students migrate abroad for higher education but do not return, exacerbating a lack of skilled professionals [7][10]. The outflow of educated youth has negatively impacted Nepal's economic growth, innovation, and development due to the lack of a qualified workforce [21]. </w:t>
      </w:r>
    </w:p>
    <w:p w14:paraId="72283B0D" w14:textId="6CCA839D" w:rsidR="002C7F6E" w:rsidRPr="00310E41" w:rsidRDefault="00F77DA6" w:rsidP="003C58F6">
      <w:pPr>
        <w:pStyle w:val="ListParagraph"/>
        <w:numPr>
          <w:ilvl w:val="0"/>
          <w:numId w:val="45"/>
        </w:numPr>
        <w:spacing w:line="240" w:lineRule="auto"/>
        <w:jc w:val="both"/>
        <w:rPr>
          <w:rFonts w:eastAsia="Calibri"/>
          <w:sz w:val="24"/>
          <w:szCs w:val="24"/>
        </w:rPr>
      </w:pPr>
      <w:r w:rsidRPr="00310E41">
        <w:rPr>
          <w:rFonts w:eastAsia="Calibri"/>
          <w:sz w:val="24"/>
          <w:szCs w:val="24"/>
        </w:rPr>
        <w:t xml:space="preserve">The phenomenon of Nepali youth migrating for higher education abroad is often discussed in fragmented ways, with limited empirical research that holistically explores the issue through a multidimensional lens (e.g., economic, social, political, and psychological factors) [25]. </w:t>
      </w:r>
    </w:p>
    <w:p w14:paraId="02EDE034" w14:textId="77777777" w:rsidR="00BA5BBF" w:rsidRPr="00C352F1" w:rsidRDefault="00BA5BBF" w:rsidP="00C352F1">
      <w:pPr>
        <w:spacing w:line="240" w:lineRule="auto"/>
        <w:jc w:val="both"/>
        <w:rPr>
          <w:rFonts w:eastAsia="Calibri"/>
          <w:sz w:val="24"/>
          <w:szCs w:val="24"/>
        </w:rPr>
      </w:pPr>
    </w:p>
    <w:p w14:paraId="0C6E5C29" w14:textId="77777777" w:rsidR="002C7F6E" w:rsidRDefault="00F77DA6" w:rsidP="00C352F1">
      <w:pPr>
        <w:spacing w:line="240" w:lineRule="auto"/>
        <w:jc w:val="both"/>
        <w:rPr>
          <w:rFonts w:eastAsia="Calibri"/>
          <w:b/>
          <w:sz w:val="24"/>
          <w:szCs w:val="24"/>
        </w:rPr>
      </w:pPr>
      <w:r w:rsidRPr="00C352F1">
        <w:rPr>
          <w:rFonts w:eastAsia="Calibri"/>
          <w:b/>
          <w:sz w:val="24"/>
          <w:szCs w:val="24"/>
        </w:rPr>
        <w:t xml:space="preserve">5. Political Interference </w:t>
      </w:r>
    </w:p>
    <w:p w14:paraId="3932AD1F" w14:textId="77777777" w:rsidR="00113E2B" w:rsidRPr="00C352F1" w:rsidRDefault="00113E2B" w:rsidP="00C352F1">
      <w:pPr>
        <w:spacing w:line="240" w:lineRule="auto"/>
        <w:jc w:val="both"/>
        <w:rPr>
          <w:rFonts w:eastAsia="Calibri"/>
          <w:b/>
          <w:sz w:val="24"/>
          <w:szCs w:val="24"/>
        </w:rPr>
      </w:pPr>
    </w:p>
    <w:p w14:paraId="179D30E6" w14:textId="3861D2B5" w:rsidR="008937DD" w:rsidRDefault="00F77DA6" w:rsidP="003C58F6">
      <w:pPr>
        <w:pStyle w:val="ListParagraph"/>
        <w:numPr>
          <w:ilvl w:val="0"/>
          <w:numId w:val="46"/>
        </w:numPr>
        <w:spacing w:line="240" w:lineRule="auto"/>
        <w:jc w:val="both"/>
        <w:rPr>
          <w:rFonts w:eastAsia="Calibri"/>
          <w:sz w:val="24"/>
          <w:szCs w:val="24"/>
        </w:rPr>
      </w:pPr>
      <w:r w:rsidRPr="008937DD">
        <w:rPr>
          <w:rFonts w:eastAsia="Calibri"/>
          <w:sz w:val="24"/>
          <w:szCs w:val="24"/>
        </w:rPr>
        <w:t xml:space="preserve">Political interference in higher education has compromised the autonomy of universities, with leadership roles often filled based on political affiliation rather than academic merit [6][15]. This has led to </w:t>
      </w:r>
      <w:del w:id="339" w:author="Bijesh Mishra [2]" w:date="2025-01-23T09:58:00Z" w16du:dateUtc="2025-01-23T15:58:00Z">
        <w:r w:rsidRPr="008937DD" w:rsidDel="006C3233">
          <w:rPr>
            <w:rFonts w:eastAsia="Calibri"/>
            <w:sz w:val="24"/>
            <w:szCs w:val="24"/>
          </w:rPr>
          <w:delText>inefficiency in</w:delText>
        </w:r>
      </w:del>
      <w:ins w:id="340" w:author="Bijesh Mishra [2]" w:date="2025-01-23T09:58:00Z" w16du:dateUtc="2025-01-23T15:58:00Z">
        <w:r w:rsidR="006C3233">
          <w:rPr>
            <w:rFonts w:eastAsia="Calibri"/>
            <w:sz w:val="24"/>
            <w:szCs w:val="24"/>
          </w:rPr>
          <w:t>inefficient</w:t>
        </w:r>
      </w:ins>
      <w:r w:rsidRPr="008937DD">
        <w:rPr>
          <w:rFonts w:eastAsia="Calibri"/>
          <w:sz w:val="24"/>
          <w:szCs w:val="24"/>
        </w:rPr>
        <w:t xml:space="preserve"> administration, poor governance, and a stifling of academic freedom [16]. </w:t>
      </w:r>
    </w:p>
    <w:p w14:paraId="62A9B0DC" w14:textId="6A4239DD" w:rsidR="008937DD" w:rsidRDefault="00F77DA6" w:rsidP="003C58F6">
      <w:pPr>
        <w:pStyle w:val="ListParagraph"/>
        <w:numPr>
          <w:ilvl w:val="0"/>
          <w:numId w:val="46"/>
        </w:numPr>
        <w:spacing w:line="240" w:lineRule="auto"/>
        <w:jc w:val="both"/>
        <w:rPr>
          <w:rFonts w:eastAsia="Calibri"/>
          <w:sz w:val="24"/>
          <w:szCs w:val="24"/>
        </w:rPr>
      </w:pPr>
      <w:r w:rsidRPr="008937DD">
        <w:rPr>
          <w:rFonts w:eastAsia="Calibri"/>
          <w:sz w:val="24"/>
          <w:szCs w:val="24"/>
        </w:rPr>
        <w:t xml:space="preserve">Faculty members in Nepali universities have reported concerns over political pressure influencing research outputs and hiring processes, which undermines the quality of education and research. A 2020 case study illustrated how political appointments to key administrative positions led to </w:t>
      </w:r>
      <w:del w:id="341" w:author="Bijesh Mishra [2]" w:date="2025-01-23T09:58:00Z" w16du:dateUtc="2025-01-23T15:58:00Z">
        <w:r w:rsidRPr="008937DD" w:rsidDel="006C3233">
          <w:rPr>
            <w:rFonts w:eastAsia="Calibri"/>
            <w:sz w:val="24"/>
            <w:szCs w:val="24"/>
          </w:rPr>
          <w:delText xml:space="preserve">a series of </w:delText>
        </w:r>
      </w:del>
      <w:r w:rsidRPr="008937DD">
        <w:rPr>
          <w:rFonts w:eastAsia="Calibri"/>
          <w:sz w:val="24"/>
          <w:szCs w:val="24"/>
        </w:rPr>
        <w:t>reforms</w:t>
      </w:r>
      <w:del w:id="342" w:author="Bijesh Mishra [2]" w:date="2025-01-22T22:29:00Z" w16du:dateUtc="2025-01-23T04:29:00Z">
        <w:r w:rsidRPr="008937DD" w:rsidDel="00CD4871">
          <w:rPr>
            <w:rFonts w:eastAsia="Calibri"/>
            <w:sz w:val="24"/>
            <w:szCs w:val="24"/>
          </w:rPr>
          <w:delText xml:space="preserve"> that</w:delText>
        </w:r>
      </w:del>
      <w:r w:rsidRPr="008937DD">
        <w:rPr>
          <w:rFonts w:eastAsia="Calibri"/>
          <w:sz w:val="24"/>
          <w:szCs w:val="24"/>
        </w:rPr>
        <w:t xml:space="preserve"> prioritiz</w:t>
      </w:r>
      <w:ins w:id="343" w:author="Bijesh Mishra [2]" w:date="2025-01-22T22:29:00Z" w16du:dateUtc="2025-01-23T04:29:00Z">
        <w:r w:rsidR="00CD4871">
          <w:rPr>
            <w:rFonts w:eastAsia="Calibri"/>
            <w:sz w:val="24"/>
            <w:szCs w:val="24"/>
          </w:rPr>
          <w:t>ing</w:t>
        </w:r>
      </w:ins>
      <w:del w:id="344" w:author="Bijesh Mishra [2]" w:date="2025-01-22T22:29:00Z" w16du:dateUtc="2025-01-23T04:29:00Z">
        <w:r w:rsidRPr="008937DD" w:rsidDel="00CD4871">
          <w:rPr>
            <w:rFonts w:eastAsia="Calibri"/>
            <w:sz w:val="24"/>
            <w:szCs w:val="24"/>
          </w:rPr>
          <w:delText>ed</w:delText>
        </w:r>
      </w:del>
      <w:r w:rsidRPr="008937DD">
        <w:rPr>
          <w:rFonts w:eastAsia="Calibri"/>
          <w:sz w:val="24"/>
          <w:szCs w:val="24"/>
        </w:rPr>
        <w:t xml:space="preserve"> political interests over academic concerns, </w:t>
      </w:r>
      <w:del w:id="345" w:author="Bijesh Mishra [2]" w:date="2025-01-22T22:30:00Z" w16du:dateUtc="2025-01-23T04:30:00Z">
        <w:r w:rsidRPr="008937DD" w:rsidDel="00D87E29">
          <w:rPr>
            <w:rFonts w:eastAsia="Calibri"/>
            <w:sz w:val="24"/>
            <w:szCs w:val="24"/>
          </w:rPr>
          <w:delText xml:space="preserve">resulting in </w:delText>
        </w:r>
      </w:del>
      <w:r w:rsidRPr="008937DD">
        <w:rPr>
          <w:rFonts w:eastAsia="Calibri"/>
          <w:sz w:val="24"/>
          <w:szCs w:val="24"/>
        </w:rPr>
        <w:t>reduc</w:t>
      </w:r>
      <w:ins w:id="346" w:author="Bijesh Mishra [2]" w:date="2025-01-22T22:30:00Z" w16du:dateUtc="2025-01-23T04:30:00Z">
        <w:r w:rsidR="00D87E29">
          <w:rPr>
            <w:rFonts w:eastAsia="Calibri"/>
            <w:sz w:val="24"/>
            <w:szCs w:val="24"/>
          </w:rPr>
          <w:t>ing</w:t>
        </w:r>
      </w:ins>
      <w:del w:id="347" w:author="Bijesh Mishra [2]" w:date="2025-01-22T22:30:00Z" w16du:dateUtc="2025-01-23T04:30:00Z">
        <w:r w:rsidRPr="008937DD" w:rsidDel="00D87E29">
          <w:rPr>
            <w:rFonts w:eastAsia="Calibri"/>
            <w:sz w:val="24"/>
            <w:szCs w:val="24"/>
          </w:rPr>
          <w:delText>ed</w:delText>
        </w:r>
      </w:del>
      <w:r w:rsidRPr="008937DD">
        <w:rPr>
          <w:rFonts w:eastAsia="Calibri"/>
          <w:sz w:val="24"/>
          <w:szCs w:val="24"/>
        </w:rPr>
        <w:t xml:space="preserve"> faculty autonomy and </w:t>
      </w:r>
      <w:del w:id="348" w:author="Bijesh Mishra [2]" w:date="2025-01-23T09:58:00Z" w16du:dateUtc="2025-01-23T15:58:00Z">
        <w:r w:rsidRPr="008937DD" w:rsidDel="006C3233">
          <w:rPr>
            <w:rFonts w:eastAsia="Calibri"/>
            <w:sz w:val="24"/>
            <w:szCs w:val="24"/>
          </w:rPr>
          <w:delText>the dilution of</w:delText>
        </w:r>
      </w:del>
      <w:ins w:id="349" w:author="Bijesh Mishra [2]" w:date="2025-01-23T09:58:00Z" w16du:dateUtc="2025-01-23T15:58:00Z">
        <w:r w:rsidR="006C3233">
          <w:rPr>
            <w:rFonts w:eastAsia="Calibri"/>
            <w:sz w:val="24"/>
            <w:szCs w:val="24"/>
          </w:rPr>
          <w:t>diluting</w:t>
        </w:r>
      </w:ins>
      <w:r w:rsidRPr="008937DD">
        <w:rPr>
          <w:rFonts w:eastAsia="Calibri"/>
          <w:sz w:val="24"/>
          <w:szCs w:val="24"/>
        </w:rPr>
        <w:t xml:space="preserve"> academic programs. </w:t>
      </w:r>
    </w:p>
    <w:p w14:paraId="5A361703" w14:textId="6A553E5D" w:rsidR="008937DD" w:rsidRDefault="00F77DA6" w:rsidP="003C58F6">
      <w:pPr>
        <w:pStyle w:val="ListParagraph"/>
        <w:numPr>
          <w:ilvl w:val="0"/>
          <w:numId w:val="46"/>
        </w:numPr>
        <w:spacing w:line="240" w:lineRule="auto"/>
        <w:jc w:val="both"/>
        <w:rPr>
          <w:rFonts w:eastAsia="Calibri"/>
          <w:sz w:val="24"/>
          <w:szCs w:val="24"/>
        </w:rPr>
      </w:pPr>
      <w:r w:rsidRPr="008937DD">
        <w:rPr>
          <w:rFonts w:eastAsia="Calibri"/>
          <w:sz w:val="24"/>
          <w:szCs w:val="24"/>
        </w:rPr>
        <w:t>Political influence also affects curriculum development and teaching methods, where content may be altered to align with political ideologies rather than academic rigor, undermining the integrity of education and stifling critical thinking [20].</w:t>
      </w:r>
      <w:ins w:id="350" w:author="Bijesh Mishra [2]" w:date="2025-01-22T22:29:00Z" w16du:dateUtc="2025-01-23T04:29:00Z">
        <w:r w:rsidR="00F24E20">
          <w:rPr>
            <w:rFonts w:eastAsia="Calibri"/>
            <w:sz w:val="24"/>
            <w:szCs w:val="24"/>
          </w:rPr>
          <w:t xml:space="preserve"> </w:t>
        </w:r>
      </w:ins>
      <w:r w:rsidRPr="008937DD">
        <w:rPr>
          <w:rFonts w:eastAsia="Calibri"/>
          <w:sz w:val="24"/>
          <w:szCs w:val="24"/>
        </w:rPr>
        <w:t>The politicization of research funding and academic appointments has led to stagnation in research output, particularly in fields requiring long-term investment</w:t>
      </w:r>
      <w:ins w:id="351" w:author="Bijesh Mishra [2]" w:date="2025-01-22T22:29:00Z" w16du:dateUtc="2025-01-23T04:29:00Z">
        <w:r w:rsidR="00F24E20">
          <w:rPr>
            <w:rFonts w:eastAsia="Calibri"/>
            <w:sz w:val="24"/>
            <w:szCs w:val="24"/>
          </w:rPr>
          <w:t>,</w:t>
        </w:r>
      </w:ins>
      <w:r w:rsidRPr="008937DD">
        <w:rPr>
          <w:rFonts w:eastAsia="Calibri"/>
          <w:sz w:val="24"/>
          <w:szCs w:val="24"/>
        </w:rPr>
        <w:t xml:space="preserve"> such as science, technology, and social sciences [18]. </w:t>
      </w:r>
    </w:p>
    <w:p w14:paraId="00D23CE2" w14:textId="22F2DDDC" w:rsidR="002C7F6E" w:rsidRPr="008937DD" w:rsidRDefault="00F77DA6" w:rsidP="003C58F6">
      <w:pPr>
        <w:pStyle w:val="ListParagraph"/>
        <w:numPr>
          <w:ilvl w:val="0"/>
          <w:numId w:val="46"/>
        </w:numPr>
        <w:spacing w:line="240" w:lineRule="auto"/>
        <w:jc w:val="both"/>
        <w:rPr>
          <w:rFonts w:eastAsia="Calibri"/>
          <w:sz w:val="24"/>
          <w:szCs w:val="24"/>
        </w:rPr>
      </w:pPr>
      <w:r w:rsidRPr="008937DD">
        <w:rPr>
          <w:rFonts w:eastAsia="Calibri"/>
          <w:sz w:val="24"/>
          <w:szCs w:val="24"/>
        </w:rPr>
        <w:t xml:space="preserve">The long-term consequences of political interference are profound, leading to a deterioration of institutional credibility, diminishing student enrollment, and exacerbating the brain drain problem. </w:t>
      </w:r>
    </w:p>
    <w:p w14:paraId="096AF68C" w14:textId="77777777" w:rsidR="00BA5BBF" w:rsidRDefault="00BA5BBF" w:rsidP="00C352F1">
      <w:pPr>
        <w:spacing w:line="240" w:lineRule="auto"/>
        <w:jc w:val="both"/>
        <w:rPr>
          <w:ins w:id="352" w:author="Bijesh Mishra" w:date="2025-01-22T23:10:00Z" w16du:dateUtc="2025-01-23T05:10:00Z"/>
          <w:rFonts w:eastAsia="Calibri"/>
          <w:sz w:val="24"/>
          <w:szCs w:val="24"/>
        </w:rPr>
      </w:pPr>
    </w:p>
    <w:p w14:paraId="1E33FD8D" w14:textId="77777777" w:rsidR="00012147" w:rsidRPr="00C352F1" w:rsidRDefault="00012147" w:rsidP="00C352F1">
      <w:pPr>
        <w:spacing w:line="240" w:lineRule="auto"/>
        <w:jc w:val="both"/>
        <w:rPr>
          <w:rFonts w:eastAsia="Calibri"/>
          <w:sz w:val="24"/>
          <w:szCs w:val="24"/>
        </w:rPr>
      </w:pPr>
    </w:p>
    <w:p w14:paraId="1C764F1E" w14:textId="77777777" w:rsidR="002C7F6E" w:rsidRPr="00C352F1" w:rsidRDefault="00F77DA6" w:rsidP="00C352F1">
      <w:pPr>
        <w:spacing w:line="240" w:lineRule="auto"/>
        <w:jc w:val="both"/>
        <w:rPr>
          <w:rFonts w:eastAsia="Calibri"/>
          <w:b/>
          <w:sz w:val="24"/>
          <w:szCs w:val="24"/>
        </w:rPr>
      </w:pPr>
      <w:r w:rsidRPr="00C352F1">
        <w:rPr>
          <w:rFonts w:eastAsia="Calibri"/>
          <w:b/>
          <w:sz w:val="24"/>
          <w:szCs w:val="24"/>
        </w:rPr>
        <w:lastRenderedPageBreak/>
        <w:t xml:space="preserve">6. Teacher Training and Curriculum Modernization </w:t>
      </w:r>
    </w:p>
    <w:p w14:paraId="3AFF32E4" w14:textId="7DD5AB85" w:rsidR="00C8401B" w:rsidRPr="00AD7A52" w:rsidRDefault="00F77DA6" w:rsidP="003C58F6">
      <w:pPr>
        <w:pStyle w:val="ListParagraph"/>
        <w:numPr>
          <w:ilvl w:val="0"/>
          <w:numId w:val="47"/>
        </w:numPr>
        <w:spacing w:line="240" w:lineRule="auto"/>
        <w:jc w:val="both"/>
        <w:rPr>
          <w:rFonts w:eastAsia="Calibri"/>
          <w:sz w:val="24"/>
          <w:szCs w:val="24"/>
        </w:rPr>
      </w:pPr>
      <w:r w:rsidRPr="00AD7A52">
        <w:rPr>
          <w:rFonts w:eastAsia="Calibri"/>
          <w:sz w:val="24"/>
          <w:szCs w:val="24"/>
        </w:rPr>
        <w:t xml:space="preserve">Insufficient professional development for secondary and higher education teachers has led to outdated teaching methods </w:t>
      </w:r>
      <w:del w:id="353" w:author="Bijesh Mishra [2]" w:date="2025-01-23T09:58:00Z" w16du:dateUtc="2025-01-23T15:58:00Z">
        <w:r w:rsidRPr="00AD7A52" w:rsidDel="006F490F">
          <w:rPr>
            <w:rFonts w:eastAsia="Calibri"/>
            <w:sz w:val="24"/>
            <w:szCs w:val="24"/>
          </w:rPr>
          <w:delText>that prioritize</w:delText>
        </w:r>
      </w:del>
      <w:ins w:id="354" w:author="Bijesh Mishra [2]" w:date="2025-01-23T09:58:00Z" w16du:dateUtc="2025-01-23T15:58:00Z">
        <w:r w:rsidR="006F490F">
          <w:rPr>
            <w:rFonts w:eastAsia="Calibri"/>
            <w:sz w:val="24"/>
            <w:szCs w:val="24"/>
          </w:rPr>
          <w:t>prioritizing</w:t>
        </w:r>
      </w:ins>
      <w:r w:rsidRPr="00AD7A52">
        <w:rPr>
          <w:rFonts w:eastAsia="Calibri"/>
          <w:sz w:val="24"/>
          <w:szCs w:val="24"/>
        </w:rPr>
        <w:t xml:space="preserve"> rote memorization over critical thinking and creativity [12]. Teachers often lack the skills and training to implement modern pedagogical approaches, such as student-centered learning and digital literacy [19]. This gap in professional development results in curricula that fail to equip students with the skills needed for the </w:t>
      </w:r>
      <w:del w:id="355" w:author="Bijesh Mishra [2]" w:date="2025-01-23T09:58:00Z" w16du:dateUtc="2025-01-23T15:58:00Z">
        <w:r w:rsidRPr="00AD7A52" w:rsidDel="006F490F">
          <w:rPr>
            <w:rFonts w:eastAsia="Calibri"/>
            <w:sz w:val="24"/>
            <w:szCs w:val="24"/>
          </w:rPr>
          <w:delText>21st century</w:delText>
        </w:r>
      </w:del>
      <w:ins w:id="356" w:author="Bijesh Mishra [2]" w:date="2025-01-23T09:58:00Z" w16du:dateUtc="2025-01-23T15:58:00Z">
        <w:r w:rsidR="006F490F">
          <w:rPr>
            <w:rFonts w:eastAsia="Calibri"/>
            <w:sz w:val="24"/>
            <w:szCs w:val="24"/>
          </w:rPr>
          <w:t>21st-century</w:t>
        </w:r>
      </w:ins>
      <w:r w:rsidRPr="00AD7A52">
        <w:rPr>
          <w:rFonts w:eastAsia="Calibri"/>
          <w:sz w:val="24"/>
          <w:szCs w:val="24"/>
        </w:rPr>
        <w:t xml:space="preserve"> workforce. </w:t>
      </w:r>
    </w:p>
    <w:p w14:paraId="243080AF" w14:textId="5EE9DA70" w:rsidR="002C7F6E" w:rsidRPr="00AD7A52" w:rsidRDefault="00F77DA6" w:rsidP="003C58F6">
      <w:pPr>
        <w:pStyle w:val="ListParagraph"/>
        <w:numPr>
          <w:ilvl w:val="0"/>
          <w:numId w:val="47"/>
        </w:numPr>
        <w:spacing w:line="240" w:lineRule="auto"/>
        <w:jc w:val="both"/>
        <w:rPr>
          <w:rFonts w:eastAsia="Calibri"/>
          <w:sz w:val="24"/>
          <w:szCs w:val="24"/>
        </w:rPr>
      </w:pPr>
      <w:r w:rsidRPr="00AD7A52">
        <w:rPr>
          <w:rFonts w:eastAsia="Calibri"/>
          <w:sz w:val="24"/>
          <w:szCs w:val="24"/>
        </w:rPr>
        <w:t>Modernizing the curriculum to incorporate digital literacy, contemporary pedagogies, and skill-based learning is essential to ensuring students are prepared for global challenges.</w:t>
      </w:r>
      <w:r w:rsidRPr="00AD7A52">
        <w:rPr>
          <w:rFonts w:eastAsia="Calibri"/>
          <w:sz w:val="24"/>
          <w:szCs w:val="24"/>
          <w:u w:val="single"/>
        </w:rPr>
        <w:t xml:space="preserve"> </w:t>
      </w:r>
      <w:r w:rsidRPr="00AD7A52">
        <w:rPr>
          <w:rFonts w:eastAsia="Calibri"/>
          <w:sz w:val="24"/>
          <w:szCs w:val="24"/>
        </w:rPr>
        <w:t xml:space="preserve">However, the lack of </w:t>
      </w:r>
      <w:del w:id="357" w:author="Bijesh Mishra [2]" w:date="2025-01-23T09:58:00Z" w16du:dateUtc="2025-01-23T15:58:00Z">
        <w:r w:rsidRPr="00AD7A52" w:rsidDel="006F490F">
          <w:rPr>
            <w:rFonts w:eastAsia="Calibri"/>
            <w:sz w:val="24"/>
            <w:szCs w:val="24"/>
          </w:rPr>
          <w:delText xml:space="preserve">investment in teacher training and curriculum modernization </w:delText>
        </w:r>
      </w:del>
      <w:ins w:id="358" w:author="Bijesh Mishra [2]" w:date="2025-01-23T09:58:00Z" w16du:dateUtc="2025-01-23T15:58:00Z">
        <w:r w:rsidR="006F490F">
          <w:rPr>
            <w:rFonts w:eastAsia="Calibri"/>
            <w:sz w:val="24"/>
            <w:szCs w:val="24"/>
          </w:rPr>
          <w:t xml:space="preserve">teacher training and curriculum modernization investment </w:t>
        </w:r>
      </w:ins>
      <w:r w:rsidRPr="00AD7A52">
        <w:rPr>
          <w:rFonts w:eastAsia="Calibri"/>
          <w:sz w:val="24"/>
          <w:szCs w:val="24"/>
        </w:rPr>
        <w:t xml:space="preserve">has hindered progress in aligning Nepal’s education system with international standards [9][12]. </w:t>
      </w:r>
    </w:p>
    <w:p w14:paraId="5E38C01A" w14:textId="77777777" w:rsidR="00BA5BBF" w:rsidRPr="00C352F1" w:rsidRDefault="00BA5BBF" w:rsidP="00C352F1">
      <w:pPr>
        <w:spacing w:line="240" w:lineRule="auto"/>
        <w:jc w:val="both"/>
        <w:rPr>
          <w:rFonts w:eastAsia="Calibri"/>
          <w:sz w:val="24"/>
          <w:szCs w:val="24"/>
        </w:rPr>
      </w:pPr>
    </w:p>
    <w:p w14:paraId="13750C9F" w14:textId="3A855DE4" w:rsidR="00113E2B" w:rsidRDefault="00F77DA6" w:rsidP="00C352F1">
      <w:pPr>
        <w:spacing w:line="240" w:lineRule="auto"/>
        <w:jc w:val="both"/>
        <w:rPr>
          <w:rFonts w:eastAsia="Calibri"/>
          <w:b/>
          <w:sz w:val="24"/>
          <w:szCs w:val="24"/>
        </w:rPr>
      </w:pPr>
      <w:r w:rsidRPr="00C352F1">
        <w:rPr>
          <w:rFonts w:eastAsia="Calibri"/>
          <w:b/>
          <w:sz w:val="24"/>
          <w:szCs w:val="24"/>
        </w:rPr>
        <w:t xml:space="preserve">7. Need for Increased Research Investment </w:t>
      </w:r>
    </w:p>
    <w:p w14:paraId="3E776A38" w14:textId="77777777" w:rsidR="00113E2B" w:rsidRPr="00C352F1" w:rsidRDefault="00113E2B" w:rsidP="00C352F1">
      <w:pPr>
        <w:spacing w:line="240" w:lineRule="auto"/>
        <w:jc w:val="both"/>
        <w:rPr>
          <w:rFonts w:eastAsia="Calibri"/>
          <w:b/>
          <w:sz w:val="24"/>
          <w:szCs w:val="24"/>
        </w:rPr>
      </w:pPr>
    </w:p>
    <w:p w14:paraId="79137787" w14:textId="3DC699D0" w:rsidR="002C7F6E" w:rsidRPr="00E73CF4" w:rsidRDefault="00F77DA6" w:rsidP="003C58F6">
      <w:pPr>
        <w:pStyle w:val="ListParagraph"/>
        <w:numPr>
          <w:ilvl w:val="0"/>
          <w:numId w:val="48"/>
        </w:numPr>
        <w:spacing w:line="240" w:lineRule="auto"/>
        <w:jc w:val="both"/>
        <w:rPr>
          <w:rFonts w:eastAsia="Calibri"/>
          <w:sz w:val="24"/>
          <w:szCs w:val="24"/>
        </w:rPr>
      </w:pPr>
      <w:del w:id="359" w:author="Bijesh Mishra [2]" w:date="2025-01-23T09:58:00Z" w16du:dateUtc="2025-01-23T15:58:00Z">
        <w:r w:rsidRPr="00E73CF4" w:rsidDel="006F490F">
          <w:rPr>
            <w:rFonts w:eastAsia="Calibri"/>
            <w:sz w:val="24"/>
            <w:szCs w:val="24"/>
          </w:rPr>
          <w:delText>Research in education</w:delText>
        </w:r>
      </w:del>
      <w:ins w:id="360" w:author="Bijesh Mishra [2]" w:date="2025-01-23T09:58:00Z" w16du:dateUtc="2025-01-23T15:58:00Z">
        <w:r w:rsidR="006F490F">
          <w:rPr>
            <w:rFonts w:eastAsia="Calibri"/>
            <w:sz w:val="24"/>
            <w:szCs w:val="24"/>
          </w:rPr>
          <w:t>education research</w:t>
        </w:r>
      </w:ins>
      <w:r w:rsidRPr="00E73CF4">
        <w:rPr>
          <w:rFonts w:eastAsia="Calibri"/>
          <w:sz w:val="24"/>
          <w:szCs w:val="24"/>
        </w:rPr>
        <w:t xml:space="preserve"> is underfunded, with only 0.3% of the national GDP allocated to research and development [13]. This limited investment hinders the development of evidence-based policies and teaching methods. </w:t>
      </w:r>
    </w:p>
    <w:p w14:paraId="2D84B334" w14:textId="77777777" w:rsidR="00E73CF4" w:rsidRPr="00E73CF4" w:rsidRDefault="00F77DA6" w:rsidP="003C58F6">
      <w:pPr>
        <w:pStyle w:val="ListParagraph"/>
        <w:numPr>
          <w:ilvl w:val="0"/>
          <w:numId w:val="48"/>
        </w:numPr>
        <w:spacing w:line="240" w:lineRule="auto"/>
        <w:jc w:val="both"/>
        <w:rPr>
          <w:rFonts w:eastAsia="Calibri"/>
          <w:sz w:val="24"/>
          <w:szCs w:val="24"/>
        </w:rPr>
      </w:pPr>
      <w:r w:rsidRPr="00E73CF4">
        <w:rPr>
          <w:rFonts w:eastAsia="Calibri"/>
          <w:sz w:val="24"/>
          <w:szCs w:val="24"/>
        </w:rPr>
        <w:t xml:space="preserve">Countries investing in research, such as India and Bangladesh, have seen improvements in educational outcomes, demonstrating the potential impact of research-driven interventions [14]. </w:t>
      </w:r>
    </w:p>
    <w:p w14:paraId="7ADD659C" w14:textId="1A0E3144" w:rsidR="002C7F6E" w:rsidRPr="00E73CF4" w:rsidRDefault="00F77DA6" w:rsidP="003C58F6">
      <w:pPr>
        <w:pStyle w:val="ListParagraph"/>
        <w:numPr>
          <w:ilvl w:val="0"/>
          <w:numId w:val="48"/>
        </w:numPr>
        <w:spacing w:line="240" w:lineRule="auto"/>
        <w:jc w:val="both"/>
        <w:rPr>
          <w:rFonts w:eastAsia="Calibri"/>
          <w:sz w:val="24"/>
          <w:szCs w:val="24"/>
        </w:rPr>
      </w:pPr>
      <w:r w:rsidRPr="00E73CF4">
        <w:rPr>
          <w:rFonts w:eastAsia="Calibri"/>
          <w:sz w:val="24"/>
          <w:szCs w:val="24"/>
        </w:rPr>
        <w:t xml:space="preserve">There is a clear gap in comprehensive, evidence-based studies on Nepali youth migration for education, particularly when viewed through a multidimensional lens. While anecdotal reports and media discussions abound, they fail to offer the systematic, empirical insights needed to shape effective policies or provide a deep understanding of this complex issue. Further research incorporating diverse perspectives (economic, social, psychological) and longitudinal data is necessary to develop a nuanced understanding of this migration phenomenon [22][23][24][25]. </w:t>
      </w:r>
    </w:p>
    <w:p w14:paraId="1A8FFD59" w14:textId="77777777" w:rsidR="002C7F6E" w:rsidRPr="00E73CF4" w:rsidRDefault="002C7F6E" w:rsidP="00C352F1">
      <w:pPr>
        <w:spacing w:line="240" w:lineRule="auto"/>
        <w:jc w:val="both"/>
        <w:rPr>
          <w:rFonts w:eastAsia="Calibri"/>
          <w:b/>
          <w:bCs/>
          <w:sz w:val="24"/>
          <w:szCs w:val="24"/>
        </w:rPr>
      </w:pPr>
    </w:p>
    <w:p w14:paraId="20F6F38F" w14:textId="0190187A" w:rsidR="002C7F6E" w:rsidRPr="00E73CF4" w:rsidRDefault="00D42B74" w:rsidP="00D42B74">
      <w:pPr>
        <w:spacing w:line="240" w:lineRule="auto"/>
        <w:rPr>
          <w:rFonts w:eastAsia="Calibri"/>
          <w:b/>
          <w:bCs/>
          <w:sz w:val="24"/>
          <w:szCs w:val="24"/>
        </w:rPr>
      </w:pPr>
      <w:r w:rsidRPr="00E73CF4">
        <w:rPr>
          <w:rFonts w:eastAsia="Calibri"/>
          <w:b/>
          <w:bCs/>
          <w:sz w:val="24"/>
          <w:szCs w:val="24"/>
          <w:u w:val="single"/>
        </w:rPr>
        <w:t xml:space="preserve">3. </w:t>
      </w:r>
      <w:r w:rsidR="00F77DA6" w:rsidRPr="00E73CF4">
        <w:rPr>
          <w:rFonts w:eastAsia="Calibri"/>
          <w:b/>
          <w:bCs/>
          <w:sz w:val="24"/>
          <w:szCs w:val="24"/>
          <w:u w:val="single"/>
        </w:rPr>
        <w:t xml:space="preserve">High-Level Recommendations for Reform </w:t>
      </w:r>
    </w:p>
    <w:p w14:paraId="3992F6F1" w14:textId="77777777" w:rsidR="00D42B74" w:rsidRPr="00C352F1" w:rsidRDefault="00D42B74" w:rsidP="00D42B74">
      <w:pPr>
        <w:spacing w:line="240" w:lineRule="auto"/>
        <w:ind w:left="720"/>
        <w:jc w:val="both"/>
        <w:rPr>
          <w:rFonts w:eastAsia="Calibri"/>
          <w:sz w:val="24"/>
          <w:szCs w:val="24"/>
        </w:rPr>
      </w:pPr>
    </w:p>
    <w:p w14:paraId="3CEA7F94" w14:textId="77777777" w:rsidR="002C7F6E" w:rsidRDefault="00F77DA6" w:rsidP="00C352F1">
      <w:pPr>
        <w:spacing w:line="240" w:lineRule="auto"/>
        <w:jc w:val="both"/>
        <w:rPr>
          <w:rFonts w:eastAsia="Calibri"/>
          <w:b/>
          <w:sz w:val="24"/>
          <w:szCs w:val="24"/>
        </w:rPr>
      </w:pPr>
      <w:r w:rsidRPr="00C352F1">
        <w:rPr>
          <w:rFonts w:eastAsia="Calibri"/>
          <w:b/>
          <w:sz w:val="24"/>
          <w:szCs w:val="24"/>
        </w:rPr>
        <w:t xml:space="preserve">Immediate (0-3 Years) </w:t>
      </w:r>
    </w:p>
    <w:p w14:paraId="6BC931A5" w14:textId="77777777" w:rsidR="00113E2B" w:rsidRPr="00C352F1" w:rsidRDefault="00113E2B" w:rsidP="00C352F1">
      <w:pPr>
        <w:spacing w:line="240" w:lineRule="auto"/>
        <w:jc w:val="both"/>
        <w:rPr>
          <w:rFonts w:eastAsia="Calibri"/>
          <w:b/>
          <w:sz w:val="24"/>
          <w:szCs w:val="24"/>
        </w:rPr>
      </w:pPr>
    </w:p>
    <w:p w14:paraId="64C92998" w14:textId="77777777" w:rsidR="00514AE2" w:rsidRPr="00E73CF4" w:rsidRDefault="00F77DA6" w:rsidP="003C58F6">
      <w:pPr>
        <w:pStyle w:val="ListParagraph"/>
        <w:numPr>
          <w:ilvl w:val="0"/>
          <w:numId w:val="49"/>
        </w:numPr>
        <w:spacing w:line="240" w:lineRule="auto"/>
        <w:jc w:val="both"/>
        <w:rPr>
          <w:rFonts w:eastAsia="Calibri"/>
          <w:sz w:val="24"/>
          <w:szCs w:val="24"/>
        </w:rPr>
      </w:pPr>
      <w:r w:rsidRPr="00E73CF4">
        <w:rPr>
          <w:rFonts w:eastAsia="Calibri"/>
          <w:sz w:val="24"/>
          <w:szCs w:val="24"/>
        </w:rPr>
        <w:t xml:space="preserve">Ensure basic infrastructure improvements, including access to water, sanitation, and electricity in schools [3][8]. </w:t>
      </w:r>
    </w:p>
    <w:p w14:paraId="7FB4CCB5" w14:textId="77777777" w:rsidR="00514AE2" w:rsidRPr="00E73CF4" w:rsidRDefault="00F77DA6" w:rsidP="003C58F6">
      <w:pPr>
        <w:pStyle w:val="ListParagraph"/>
        <w:numPr>
          <w:ilvl w:val="0"/>
          <w:numId w:val="49"/>
        </w:numPr>
        <w:spacing w:line="240" w:lineRule="auto"/>
        <w:jc w:val="both"/>
        <w:rPr>
          <w:rFonts w:eastAsia="Calibri"/>
          <w:sz w:val="24"/>
          <w:szCs w:val="24"/>
        </w:rPr>
      </w:pPr>
      <w:r w:rsidRPr="00E73CF4">
        <w:rPr>
          <w:rFonts w:eastAsia="Calibri"/>
          <w:sz w:val="24"/>
          <w:szCs w:val="24"/>
        </w:rPr>
        <w:t xml:space="preserve">Develop policies and implement teacher training programs for inclusiveness, particularly for students with disabilities, focusing on autism awareness [4][5]. </w:t>
      </w:r>
    </w:p>
    <w:p w14:paraId="09B37F3B" w14:textId="77777777" w:rsidR="00E73CF4" w:rsidRPr="00E73CF4" w:rsidRDefault="00F77DA6" w:rsidP="003C58F6">
      <w:pPr>
        <w:pStyle w:val="ListParagraph"/>
        <w:numPr>
          <w:ilvl w:val="0"/>
          <w:numId w:val="49"/>
        </w:numPr>
        <w:spacing w:line="240" w:lineRule="auto"/>
        <w:jc w:val="both"/>
        <w:rPr>
          <w:rFonts w:eastAsia="Calibri"/>
          <w:sz w:val="24"/>
          <w:szCs w:val="24"/>
        </w:rPr>
      </w:pPr>
      <w:r w:rsidRPr="00E73CF4">
        <w:rPr>
          <w:rFonts w:eastAsia="Calibri"/>
          <w:sz w:val="24"/>
          <w:szCs w:val="24"/>
        </w:rPr>
        <w:t xml:space="preserve">Standardize merit-based appointments to academic leadership positions to limit political interference [6][11]. </w:t>
      </w:r>
    </w:p>
    <w:p w14:paraId="05D2109C" w14:textId="2FD3DC02" w:rsidR="00E73CF4" w:rsidRPr="00E73CF4" w:rsidRDefault="00F77DA6" w:rsidP="003C58F6">
      <w:pPr>
        <w:pStyle w:val="ListParagraph"/>
        <w:numPr>
          <w:ilvl w:val="0"/>
          <w:numId w:val="49"/>
        </w:numPr>
        <w:spacing w:line="240" w:lineRule="auto"/>
        <w:jc w:val="both"/>
        <w:rPr>
          <w:rFonts w:eastAsia="Calibri"/>
          <w:sz w:val="24"/>
          <w:szCs w:val="24"/>
        </w:rPr>
      </w:pPr>
      <w:r w:rsidRPr="00E73CF4">
        <w:rPr>
          <w:rFonts w:eastAsia="Calibri"/>
          <w:sz w:val="24"/>
          <w:szCs w:val="24"/>
        </w:rPr>
        <w:t xml:space="preserve">Modernize curricula to include digital literacy, skill-based learning, and contemporary pedagogy, ensuring </w:t>
      </w:r>
      <w:del w:id="361" w:author="Bijesh Mishra [2]" w:date="2025-01-23T09:58:00Z" w16du:dateUtc="2025-01-23T15:58:00Z">
        <w:r w:rsidRPr="00E73CF4" w:rsidDel="006F490F">
          <w:rPr>
            <w:rFonts w:eastAsia="Calibri"/>
            <w:sz w:val="24"/>
            <w:szCs w:val="24"/>
          </w:rPr>
          <w:delText xml:space="preserve">that </w:delText>
        </w:r>
      </w:del>
      <w:r w:rsidRPr="00E73CF4">
        <w:rPr>
          <w:rFonts w:eastAsia="Calibri"/>
          <w:sz w:val="24"/>
          <w:szCs w:val="24"/>
        </w:rPr>
        <w:t xml:space="preserve">teacher training programs emphasize student-centered learning and critical thinking [9][12]. </w:t>
      </w:r>
    </w:p>
    <w:p w14:paraId="0B2D2750" w14:textId="2E0388D8" w:rsidR="002C7F6E" w:rsidRPr="00E73CF4" w:rsidRDefault="00F77DA6" w:rsidP="003C58F6">
      <w:pPr>
        <w:pStyle w:val="ListParagraph"/>
        <w:numPr>
          <w:ilvl w:val="0"/>
          <w:numId w:val="49"/>
        </w:numPr>
        <w:spacing w:line="240" w:lineRule="auto"/>
        <w:jc w:val="both"/>
        <w:rPr>
          <w:rFonts w:eastAsia="Calibri"/>
          <w:sz w:val="24"/>
          <w:szCs w:val="24"/>
        </w:rPr>
      </w:pPr>
      <w:r w:rsidRPr="00E73CF4">
        <w:rPr>
          <w:rFonts w:eastAsia="Calibri"/>
          <w:sz w:val="24"/>
          <w:szCs w:val="24"/>
        </w:rPr>
        <w:t xml:space="preserve">Increase investment in educational research to inform policy, improve teaching methods, and address regional disparities [13]. Initiate a large-scale, longitudinal national study </w:t>
      </w:r>
      <w:del w:id="362" w:author="Bijesh Mishra [2]" w:date="2025-01-23T09:58:00Z" w16du:dateUtc="2025-01-23T15:58:00Z">
        <w:r w:rsidRPr="00E73CF4" w:rsidDel="006F490F">
          <w:rPr>
            <w:rFonts w:eastAsia="Calibri"/>
            <w:sz w:val="24"/>
            <w:szCs w:val="24"/>
          </w:rPr>
          <w:delText>that explores the multifaceted reasons for Nepali youth migrating</w:delText>
        </w:r>
      </w:del>
      <w:ins w:id="363" w:author="Bijesh Mishra [2]" w:date="2025-01-23T09:58:00Z" w16du:dateUtc="2025-01-23T15:58:00Z">
        <w:r w:rsidR="006F490F">
          <w:rPr>
            <w:rFonts w:eastAsia="Calibri"/>
            <w:sz w:val="24"/>
            <w:szCs w:val="24"/>
          </w:rPr>
          <w:t>exploring the multifaceted reasons Nepali youth migrate</w:t>
        </w:r>
      </w:ins>
      <w:r w:rsidRPr="00E73CF4">
        <w:rPr>
          <w:rFonts w:eastAsia="Calibri"/>
          <w:sz w:val="24"/>
          <w:szCs w:val="24"/>
        </w:rPr>
        <w:t xml:space="preserve"> abroad for </w:t>
      </w:r>
      <w:r w:rsidRPr="00E73CF4">
        <w:rPr>
          <w:rFonts w:eastAsia="Calibri"/>
          <w:sz w:val="24"/>
          <w:szCs w:val="24"/>
        </w:rPr>
        <w:lastRenderedPageBreak/>
        <w:t xml:space="preserve">higher education. This study should adopt a multidimensional framework, including economic, social, psychological, and political factors, to </w:t>
      </w:r>
      <w:del w:id="364" w:author="Bijesh Mishra [2]" w:date="2025-01-23T09:58:00Z" w16du:dateUtc="2025-01-23T15:58:00Z">
        <w:r w:rsidRPr="00E73CF4" w:rsidDel="006F490F">
          <w:rPr>
            <w:rFonts w:eastAsia="Calibri"/>
            <w:sz w:val="24"/>
            <w:szCs w:val="24"/>
          </w:rPr>
          <w:delText>provide a comprehensive understanding of</w:delText>
        </w:r>
      </w:del>
      <w:ins w:id="365" w:author="Bijesh Mishra [2]" w:date="2025-01-23T09:58:00Z" w16du:dateUtc="2025-01-23T15:58:00Z">
        <w:r w:rsidR="006F490F">
          <w:rPr>
            <w:rFonts w:eastAsia="Calibri"/>
            <w:sz w:val="24"/>
            <w:szCs w:val="24"/>
          </w:rPr>
          <w:t>comprehensively understand</w:t>
        </w:r>
      </w:ins>
      <w:r w:rsidRPr="00E73CF4">
        <w:rPr>
          <w:rFonts w:eastAsia="Calibri"/>
          <w:sz w:val="24"/>
          <w:szCs w:val="24"/>
        </w:rPr>
        <w:t xml:space="preserve"> the phenomenon. </w:t>
      </w:r>
    </w:p>
    <w:p w14:paraId="514A3C62" w14:textId="77777777" w:rsidR="002C7F6E" w:rsidRPr="00E73CF4" w:rsidRDefault="00F77DA6" w:rsidP="00E73CF4">
      <w:pPr>
        <w:spacing w:line="240" w:lineRule="auto"/>
        <w:ind w:firstLine="720"/>
        <w:jc w:val="both"/>
        <w:rPr>
          <w:rFonts w:eastAsia="Calibri"/>
          <w:i/>
          <w:sz w:val="24"/>
          <w:szCs w:val="24"/>
        </w:rPr>
      </w:pPr>
      <w:r w:rsidRPr="00E73CF4">
        <w:rPr>
          <w:rFonts w:eastAsia="Calibri"/>
          <w:i/>
          <w:sz w:val="24"/>
          <w:szCs w:val="24"/>
        </w:rPr>
        <w:t xml:space="preserve">Action Points: </w:t>
      </w:r>
    </w:p>
    <w:p w14:paraId="27FB5FB5" w14:textId="67E78E5D" w:rsidR="002C7F6E" w:rsidRPr="00E73CF4" w:rsidRDefault="00F77DA6" w:rsidP="003C58F6">
      <w:pPr>
        <w:pStyle w:val="ListParagraph"/>
        <w:numPr>
          <w:ilvl w:val="0"/>
          <w:numId w:val="50"/>
        </w:numPr>
        <w:spacing w:line="240" w:lineRule="auto"/>
        <w:jc w:val="both"/>
        <w:rPr>
          <w:rFonts w:eastAsia="Calibri"/>
          <w:sz w:val="24"/>
          <w:szCs w:val="24"/>
        </w:rPr>
      </w:pPr>
      <w:r w:rsidRPr="00E73CF4">
        <w:rPr>
          <w:rFonts w:eastAsia="Calibri"/>
          <w:sz w:val="24"/>
          <w:szCs w:val="24"/>
        </w:rPr>
        <w:t xml:space="preserve">Ensure that the study is aligned with national educational and migration policies, allowing for actionable insights that inform policy decisions, curriculum development, and investment in youth retention strategies. </w:t>
      </w:r>
    </w:p>
    <w:p w14:paraId="71937001" w14:textId="0D29AB3D" w:rsidR="002C7F6E" w:rsidRDefault="00F77DA6" w:rsidP="003C58F6">
      <w:pPr>
        <w:pStyle w:val="ListParagraph"/>
        <w:numPr>
          <w:ilvl w:val="0"/>
          <w:numId w:val="50"/>
        </w:numPr>
        <w:spacing w:line="240" w:lineRule="auto"/>
        <w:jc w:val="both"/>
        <w:rPr>
          <w:rFonts w:eastAsia="Calibri"/>
          <w:sz w:val="24"/>
          <w:szCs w:val="24"/>
        </w:rPr>
      </w:pPr>
      <w:r w:rsidRPr="00E73CF4">
        <w:rPr>
          <w:rFonts w:eastAsia="Calibri"/>
          <w:sz w:val="24"/>
          <w:szCs w:val="24"/>
        </w:rPr>
        <w:t xml:space="preserve">Ensure </w:t>
      </w:r>
      <w:del w:id="366" w:author="Bijesh Mishra [2]" w:date="2025-01-23T10:04:00Z" w16du:dateUtc="2025-01-23T16:04:00Z">
        <w:r w:rsidRPr="00E73CF4" w:rsidDel="0023484D">
          <w:rPr>
            <w:rFonts w:eastAsia="Calibri"/>
            <w:sz w:val="24"/>
            <w:szCs w:val="24"/>
          </w:rPr>
          <w:delText xml:space="preserve">that </w:delText>
        </w:r>
      </w:del>
      <w:r w:rsidRPr="00E73CF4">
        <w:rPr>
          <w:rFonts w:eastAsia="Calibri"/>
          <w:sz w:val="24"/>
          <w:szCs w:val="24"/>
        </w:rPr>
        <w:t xml:space="preserve">the data </w:t>
      </w:r>
      <w:del w:id="367" w:author="Bijesh Mishra [2]" w:date="2025-01-23T10:03:00Z" w16du:dateUtc="2025-01-23T16:03:00Z">
        <w:r w:rsidRPr="00E73CF4" w:rsidDel="0023484D">
          <w:rPr>
            <w:rFonts w:eastAsia="Calibri"/>
            <w:sz w:val="24"/>
            <w:szCs w:val="24"/>
          </w:rPr>
          <w:delText xml:space="preserve">gathered </w:delText>
        </w:r>
      </w:del>
      <w:r w:rsidRPr="00E73CF4">
        <w:rPr>
          <w:rFonts w:eastAsia="Calibri"/>
          <w:sz w:val="24"/>
          <w:szCs w:val="24"/>
        </w:rPr>
        <w:t xml:space="preserve">is publicly accessible, allowing policymakers, researchers, and institutions to track trends, predict future patterns, and design targeted interventions. </w:t>
      </w:r>
    </w:p>
    <w:p w14:paraId="28DE820C" w14:textId="77777777" w:rsidR="00E73CF4" w:rsidRPr="00E73CF4" w:rsidRDefault="00E73CF4" w:rsidP="00E73CF4">
      <w:pPr>
        <w:pStyle w:val="ListParagraph"/>
        <w:spacing w:line="240" w:lineRule="auto"/>
        <w:jc w:val="both"/>
        <w:rPr>
          <w:rFonts w:eastAsia="Calibri"/>
          <w:sz w:val="24"/>
          <w:szCs w:val="24"/>
        </w:rPr>
      </w:pPr>
    </w:p>
    <w:p w14:paraId="403CBA9E" w14:textId="77777777" w:rsidR="002C7F6E" w:rsidRDefault="00F77DA6" w:rsidP="00C352F1">
      <w:pPr>
        <w:spacing w:line="240" w:lineRule="auto"/>
        <w:jc w:val="both"/>
        <w:rPr>
          <w:rFonts w:eastAsia="Calibri"/>
          <w:b/>
          <w:sz w:val="24"/>
          <w:szCs w:val="24"/>
        </w:rPr>
      </w:pPr>
      <w:r w:rsidRPr="00C352F1">
        <w:rPr>
          <w:rFonts w:eastAsia="Calibri"/>
          <w:b/>
          <w:sz w:val="24"/>
          <w:szCs w:val="24"/>
        </w:rPr>
        <w:t xml:space="preserve">Midterm (3-5 Years) </w:t>
      </w:r>
    </w:p>
    <w:p w14:paraId="2F595603" w14:textId="77777777" w:rsidR="002F5358" w:rsidRPr="00C352F1" w:rsidRDefault="002F5358" w:rsidP="00C352F1">
      <w:pPr>
        <w:spacing w:line="240" w:lineRule="auto"/>
        <w:jc w:val="both"/>
        <w:rPr>
          <w:rFonts w:eastAsia="Calibri"/>
          <w:b/>
          <w:sz w:val="24"/>
          <w:szCs w:val="24"/>
        </w:rPr>
      </w:pPr>
    </w:p>
    <w:p w14:paraId="756B6533" w14:textId="019ABCE9" w:rsidR="00E73CF4" w:rsidRPr="00E73CF4" w:rsidRDefault="00F77DA6" w:rsidP="003C58F6">
      <w:pPr>
        <w:pStyle w:val="ListParagraph"/>
        <w:numPr>
          <w:ilvl w:val="0"/>
          <w:numId w:val="55"/>
        </w:numPr>
        <w:spacing w:line="240" w:lineRule="auto"/>
        <w:jc w:val="both"/>
        <w:rPr>
          <w:rFonts w:eastAsia="Calibri"/>
          <w:sz w:val="24"/>
          <w:szCs w:val="24"/>
        </w:rPr>
      </w:pPr>
      <w:r w:rsidRPr="00E73CF4">
        <w:rPr>
          <w:rFonts w:eastAsia="Calibri"/>
          <w:sz w:val="24"/>
          <w:szCs w:val="24"/>
        </w:rPr>
        <w:t xml:space="preserve">Build </w:t>
      </w:r>
      <w:del w:id="368" w:author="Bijesh Mishra [2]" w:date="2025-01-23T10:05:00Z" w16du:dateUtc="2025-01-23T16:05:00Z">
        <w:r w:rsidRPr="00E73CF4" w:rsidDel="00DF2502">
          <w:rPr>
            <w:rFonts w:eastAsia="Calibri"/>
            <w:sz w:val="24"/>
            <w:szCs w:val="24"/>
          </w:rPr>
          <w:delText>partnerships with industries</w:delText>
        </w:r>
      </w:del>
      <w:ins w:id="369" w:author="Bijesh Mishra [2]" w:date="2025-01-23T10:05:00Z" w16du:dateUtc="2025-01-23T16:05:00Z">
        <w:r w:rsidR="00DF2502">
          <w:rPr>
            <w:rFonts w:eastAsia="Calibri"/>
            <w:sz w:val="24"/>
            <w:szCs w:val="24"/>
          </w:rPr>
          <w:t>industry partnerships</w:t>
        </w:r>
      </w:ins>
      <w:r w:rsidRPr="00E73CF4">
        <w:rPr>
          <w:rFonts w:eastAsia="Calibri"/>
          <w:sz w:val="24"/>
          <w:szCs w:val="24"/>
        </w:rPr>
        <w:t xml:space="preserve"> to align higher education programs with market demands [7][10]. </w:t>
      </w:r>
    </w:p>
    <w:p w14:paraId="54BEDCE4" w14:textId="77777777" w:rsidR="00E73CF4" w:rsidRPr="00E73CF4" w:rsidRDefault="00F77DA6" w:rsidP="003C58F6">
      <w:pPr>
        <w:pStyle w:val="ListParagraph"/>
        <w:numPr>
          <w:ilvl w:val="0"/>
          <w:numId w:val="55"/>
        </w:numPr>
        <w:spacing w:line="240" w:lineRule="auto"/>
        <w:jc w:val="both"/>
        <w:rPr>
          <w:rFonts w:eastAsia="Calibri"/>
          <w:sz w:val="24"/>
          <w:szCs w:val="24"/>
        </w:rPr>
      </w:pPr>
      <w:r w:rsidRPr="00E73CF4">
        <w:rPr>
          <w:rFonts w:eastAsia="Calibri"/>
          <w:sz w:val="24"/>
          <w:szCs w:val="24"/>
        </w:rPr>
        <w:t xml:space="preserve">Introduce nationwide awareness campaigns to reduce stigma around disabilities and advocate for inclusive education [4][5]. </w:t>
      </w:r>
    </w:p>
    <w:p w14:paraId="74D01ABC" w14:textId="37126F01" w:rsidR="002C7F6E" w:rsidRPr="00E73CF4" w:rsidRDefault="00F77DA6" w:rsidP="003C58F6">
      <w:pPr>
        <w:pStyle w:val="ListParagraph"/>
        <w:numPr>
          <w:ilvl w:val="0"/>
          <w:numId w:val="55"/>
        </w:numPr>
        <w:spacing w:line="240" w:lineRule="auto"/>
        <w:jc w:val="both"/>
        <w:rPr>
          <w:rFonts w:eastAsia="Calibri"/>
          <w:b/>
          <w:sz w:val="24"/>
          <w:szCs w:val="24"/>
        </w:rPr>
      </w:pPr>
      <w:r w:rsidRPr="00E73CF4">
        <w:rPr>
          <w:rFonts w:eastAsia="Calibri"/>
          <w:sz w:val="24"/>
          <w:szCs w:val="24"/>
        </w:rPr>
        <w:t xml:space="preserve">Establish competitive research grants and incentives for professionals returning to Nepal to address </w:t>
      </w:r>
      <w:ins w:id="370" w:author="Bijesh Mishra [2]" w:date="2025-01-23T10:05:00Z" w16du:dateUtc="2025-01-23T16:05:00Z">
        <w:r w:rsidR="00DF2502">
          <w:rPr>
            <w:rFonts w:eastAsia="Calibri"/>
            <w:sz w:val="24"/>
            <w:szCs w:val="24"/>
          </w:rPr>
          <w:t xml:space="preserve">the </w:t>
        </w:r>
      </w:ins>
      <w:r w:rsidRPr="00E73CF4">
        <w:rPr>
          <w:rFonts w:eastAsia="Calibri"/>
          <w:sz w:val="24"/>
          <w:szCs w:val="24"/>
        </w:rPr>
        <w:t xml:space="preserve">brain drain [7][10]. </w:t>
      </w:r>
    </w:p>
    <w:p w14:paraId="0D86B15F" w14:textId="4FF27044" w:rsidR="00E73CF4" w:rsidRPr="00E73CF4" w:rsidRDefault="00F77DA6" w:rsidP="003C58F6">
      <w:pPr>
        <w:pStyle w:val="ListParagraph"/>
        <w:numPr>
          <w:ilvl w:val="0"/>
          <w:numId w:val="55"/>
        </w:numPr>
        <w:spacing w:line="240" w:lineRule="auto"/>
        <w:jc w:val="both"/>
        <w:rPr>
          <w:rFonts w:eastAsia="Calibri"/>
          <w:sz w:val="24"/>
          <w:szCs w:val="24"/>
        </w:rPr>
      </w:pPr>
      <w:r w:rsidRPr="00E73CF4">
        <w:rPr>
          <w:rFonts w:eastAsia="Calibri"/>
          <w:sz w:val="24"/>
          <w:szCs w:val="24"/>
        </w:rPr>
        <w:t xml:space="preserve">Create </w:t>
      </w:r>
      <w:del w:id="371" w:author="Bijesh Mishra [2]" w:date="2025-01-23T10:06:00Z" w16du:dateUtc="2025-01-23T16:06:00Z">
        <w:r w:rsidRPr="00E73CF4" w:rsidDel="00F826D6">
          <w:rPr>
            <w:rFonts w:eastAsia="Calibri"/>
            <w:sz w:val="24"/>
            <w:szCs w:val="24"/>
          </w:rPr>
          <w:delText xml:space="preserve">a national </w:delText>
        </w:r>
      </w:del>
      <w:del w:id="372" w:author="Bijesh Mishra [2]" w:date="2025-01-23T10:05:00Z" w16du:dateUtc="2025-01-23T16:05:00Z">
        <w:r w:rsidRPr="00E73CF4" w:rsidDel="00F826D6">
          <w:rPr>
            <w:rFonts w:eastAsia="Calibri"/>
            <w:sz w:val="24"/>
            <w:szCs w:val="24"/>
          </w:rPr>
          <w:delText>research agenda in education</w:delText>
        </w:r>
      </w:del>
      <w:ins w:id="373" w:author="Bijesh Mishra [2]" w:date="2025-01-23T10:06:00Z" w16du:dateUtc="2025-01-23T16:06:00Z">
        <w:r w:rsidR="00F826D6">
          <w:rPr>
            <w:rFonts w:eastAsia="Calibri"/>
            <w:sz w:val="24"/>
            <w:szCs w:val="24"/>
          </w:rPr>
          <w:t>a national research priority</w:t>
        </w:r>
      </w:ins>
      <w:r w:rsidRPr="00E73CF4">
        <w:rPr>
          <w:rFonts w:eastAsia="Calibri"/>
          <w:sz w:val="24"/>
          <w:szCs w:val="24"/>
        </w:rPr>
        <w:t xml:space="preserve"> to direct funding and resources toward critical areas of need [14]. </w:t>
      </w:r>
    </w:p>
    <w:p w14:paraId="6E9E883E" w14:textId="4690E5D1" w:rsidR="002C7F6E" w:rsidRDefault="00F77DA6" w:rsidP="003C58F6">
      <w:pPr>
        <w:pStyle w:val="ListParagraph"/>
        <w:numPr>
          <w:ilvl w:val="0"/>
          <w:numId w:val="55"/>
        </w:numPr>
        <w:spacing w:line="240" w:lineRule="auto"/>
        <w:jc w:val="both"/>
        <w:rPr>
          <w:rFonts w:eastAsia="Calibri"/>
          <w:sz w:val="24"/>
          <w:szCs w:val="24"/>
        </w:rPr>
      </w:pPr>
      <w:r w:rsidRPr="00E73CF4">
        <w:rPr>
          <w:rFonts w:eastAsia="Calibri"/>
          <w:sz w:val="24"/>
          <w:szCs w:val="24"/>
        </w:rPr>
        <w:t>Policy interventions that create attractive conditions for Nepali youth to return</w:t>
      </w:r>
      <w:del w:id="374" w:author="Bijesh Mishra [2]" w:date="2025-01-23T10:06:00Z" w16du:dateUtc="2025-01-23T16:06:00Z">
        <w:r w:rsidRPr="00E73CF4" w:rsidDel="00F826D6">
          <w:rPr>
            <w:rFonts w:eastAsia="Calibri"/>
            <w:sz w:val="24"/>
            <w:szCs w:val="24"/>
          </w:rPr>
          <w:delText xml:space="preserve"> a well as create lucrative opportunities for returning professionals</w:delText>
        </w:r>
      </w:del>
      <w:ins w:id="375" w:author="Bijesh Mishra [2]" w:date="2025-01-23T10:06:00Z" w16du:dateUtc="2025-01-23T16:06:00Z">
        <w:r w:rsidR="00F826D6">
          <w:rPr>
            <w:rFonts w:eastAsia="Calibri"/>
            <w:sz w:val="24"/>
            <w:szCs w:val="24"/>
          </w:rPr>
          <w:t xml:space="preserve"> and lucrative opportunities for returning professionals</w:t>
        </w:r>
      </w:ins>
      <w:r w:rsidRPr="00E73CF4">
        <w:rPr>
          <w:rFonts w:eastAsia="Calibri"/>
          <w:sz w:val="24"/>
          <w:szCs w:val="24"/>
        </w:rPr>
        <w:t xml:space="preserve"> could help retain skilled individuals in the country [26]. Nepali diaspora engagement policies </w:t>
      </w:r>
      <w:del w:id="376" w:author="Bijesh Mishra [2]" w:date="2025-01-23T10:06:00Z" w16du:dateUtc="2025-01-23T16:06:00Z">
        <w:r w:rsidRPr="00E73CF4" w:rsidDel="003A2653">
          <w:rPr>
            <w:rFonts w:eastAsia="Calibri"/>
            <w:sz w:val="24"/>
            <w:szCs w:val="24"/>
          </w:rPr>
          <w:delText>need to</w:delText>
        </w:r>
      </w:del>
      <w:ins w:id="377" w:author="Bijesh Mishra [2]" w:date="2025-01-23T10:06:00Z" w16du:dateUtc="2025-01-23T16:06:00Z">
        <w:r w:rsidR="003A2653">
          <w:rPr>
            <w:rFonts w:eastAsia="Calibri"/>
            <w:sz w:val="24"/>
            <w:szCs w:val="24"/>
          </w:rPr>
          <w:t>must</w:t>
        </w:r>
      </w:ins>
      <w:r w:rsidRPr="00E73CF4">
        <w:rPr>
          <w:rFonts w:eastAsia="Calibri"/>
          <w:sz w:val="24"/>
          <w:szCs w:val="24"/>
        </w:rPr>
        <w:t xml:space="preserve"> be cohesively intersected with education and employment policies. </w:t>
      </w:r>
    </w:p>
    <w:p w14:paraId="0ABC4E82" w14:textId="57F2FCF4" w:rsidR="002F5358" w:rsidRPr="002F5358" w:rsidRDefault="00AB020C" w:rsidP="003C58F6">
      <w:pPr>
        <w:pStyle w:val="ListParagraph"/>
        <w:numPr>
          <w:ilvl w:val="0"/>
          <w:numId w:val="55"/>
        </w:numPr>
        <w:spacing w:line="240" w:lineRule="auto"/>
        <w:jc w:val="both"/>
        <w:rPr>
          <w:rFonts w:eastAsia="Calibri"/>
          <w:sz w:val="24"/>
          <w:szCs w:val="24"/>
        </w:rPr>
      </w:pPr>
      <w:r w:rsidRPr="00AB020C">
        <w:rPr>
          <w:rFonts w:eastAsia="Calibri"/>
          <w:sz w:val="24"/>
          <w:szCs w:val="24"/>
        </w:rPr>
        <w:t>Evaluate Pedagogical Practices and Longitudinal Outcomes</w:t>
      </w:r>
      <w:r w:rsidR="00FA4DB6">
        <w:rPr>
          <w:rFonts w:eastAsia="Calibri"/>
          <w:sz w:val="24"/>
          <w:szCs w:val="24"/>
        </w:rPr>
        <w:t xml:space="preserve">: </w:t>
      </w:r>
      <w:r w:rsidRPr="00FA4DB6">
        <w:rPr>
          <w:rFonts w:eastAsia="Calibri"/>
          <w:sz w:val="24"/>
          <w:szCs w:val="24"/>
        </w:rPr>
        <w:t xml:space="preserve">Urban and private schools should assess </w:t>
      </w:r>
      <w:del w:id="378" w:author="Bijesh Mishra [2]" w:date="2025-01-23T10:06:00Z" w16du:dateUtc="2025-01-23T16:06:00Z">
        <w:r w:rsidRPr="00FA4DB6" w:rsidDel="003A2653">
          <w:rPr>
            <w:rFonts w:eastAsia="Calibri"/>
            <w:sz w:val="24"/>
            <w:szCs w:val="24"/>
          </w:rPr>
          <w:delText>not only graduation rates but also student satisfaction</w:delText>
        </w:r>
      </w:del>
      <w:ins w:id="379" w:author="Bijesh Mishra [2]" w:date="2025-01-23T10:06:00Z" w16du:dateUtc="2025-01-23T16:06:00Z">
        <w:r w:rsidR="003A2653">
          <w:rPr>
            <w:rFonts w:eastAsia="Calibri"/>
            <w:sz w:val="24"/>
            <w:szCs w:val="24"/>
          </w:rPr>
          <w:t>graduation rates, student satisfaction,</w:t>
        </w:r>
      </w:ins>
      <w:r w:rsidRPr="00FA4DB6">
        <w:rPr>
          <w:rFonts w:eastAsia="Calibri"/>
          <w:sz w:val="24"/>
          <w:szCs w:val="24"/>
        </w:rPr>
        <w:t xml:space="preserve"> and long-term employment outcomes to ensure holistic success.</w:t>
      </w:r>
      <w:r w:rsidR="00FA4DB6">
        <w:rPr>
          <w:rFonts w:eastAsia="Calibri"/>
          <w:sz w:val="24"/>
          <w:szCs w:val="24"/>
        </w:rPr>
        <w:t xml:space="preserve"> For </w:t>
      </w:r>
      <w:r w:rsidRPr="00FA4DB6">
        <w:rPr>
          <w:rFonts w:eastAsia="Calibri"/>
          <w:sz w:val="24"/>
          <w:szCs w:val="24"/>
        </w:rPr>
        <w:t>Example</w:t>
      </w:r>
      <w:del w:id="380" w:author="Bijesh Mishra [2]" w:date="2025-01-23T10:06:00Z" w16du:dateUtc="2025-01-23T16:06:00Z">
        <w:r w:rsidR="00FA4DB6" w:rsidDel="003A2653">
          <w:rPr>
            <w:rFonts w:eastAsia="Calibri"/>
            <w:sz w:val="24"/>
            <w:szCs w:val="24"/>
          </w:rPr>
          <w:delText>:</w:delText>
        </w:r>
        <w:r w:rsidR="00AD6BF8" w:rsidDel="003A2653">
          <w:rPr>
            <w:rFonts w:eastAsia="Calibri"/>
            <w:sz w:val="24"/>
            <w:szCs w:val="24"/>
          </w:rPr>
          <w:delText xml:space="preserve"> </w:delText>
        </w:r>
        <w:r w:rsidRPr="00FA4DB6" w:rsidDel="003A2653">
          <w:rPr>
            <w:rFonts w:eastAsia="Calibri"/>
            <w:sz w:val="24"/>
            <w:szCs w:val="24"/>
          </w:rPr>
          <w:delText>Secondary education in Singapore explicitly aims for well-rounded student outcomes, such as:</w:delText>
        </w:r>
        <w:r w:rsidR="00AD6BF8" w:rsidDel="003A2653">
          <w:rPr>
            <w:rFonts w:eastAsia="Calibri"/>
            <w:sz w:val="24"/>
            <w:szCs w:val="24"/>
          </w:rPr>
          <w:delText xml:space="preserve"> </w:delText>
        </w:r>
        <w:r w:rsidRPr="00AD6BF8" w:rsidDel="003A2653">
          <w:rPr>
            <w:rFonts w:eastAsia="Calibri"/>
            <w:sz w:val="24"/>
            <w:szCs w:val="24"/>
          </w:rPr>
          <w:delText>Character development</w:delText>
        </w:r>
        <w:r w:rsidR="00AD6BF8" w:rsidDel="003A2653">
          <w:rPr>
            <w:rFonts w:eastAsia="Calibri"/>
            <w:sz w:val="24"/>
            <w:szCs w:val="24"/>
          </w:rPr>
          <w:delText xml:space="preserve">; </w:delText>
        </w:r>
        <w:r w:rsidRPr="00AD6BF8" w:rsidDel="003A2653">
          <w:rPr>
            <w:rFonts w:eastAsia="Calibri"/>
            <w:sz w:val="24"/>
            <w:szCs w:val="24"/>
          </w:rPr>
          <w:delText>Self-management skills</w:delText>
        </w:r>
        <w:r w:rsidR="000F3580" w:rsidDel="003A2653">
          <w:rPr>
            <w:rFonts w:eastAsia="Calibri"/>
            <w:sz w:val="24"/>
            <w:szCs w:val="24"/>
          </w:rPr>
          <w:delText xml:space="preserve">; </w:delText>
        </w:r>
        <w:r w:rsidRPr="000F3580" w:rsidDel="003A2653">
          <w:rPr>
            <w:rFonts w:eastAsia="Calibri"/>
            <w:sz w:val="24"/>
            <w:szCs w:val="24"/>
          </w:rPr>
          <w:delText>Social and cooperative skills</w:delText>
        </w:r>
        <w:r w:rsidR="000F3580" w:rsidDel="003A2653">
          <w:rPr>
            <w:rFonts w:eastAsia="Calibri"/>
            <w:sz w:val="24"/>
            <w:szCs w:val="24"/>
          </w:rPr>
          <w:delText xml:space="preserve">; </w:delText>
        </w:r>
        <w:r w:rsidRPr="000F3580" w:rsidDel="003A2653">
          <w:rPr>
            <w:rFonts w:eastAsia="Calibri"/>
            <w:sz w:val="24"/>
            <w:szCs w:val="24"/>
          </w:rPr>
          <w:delText>Literacy and numeracy</w:delText>
        </w:r>
        <w:r w:rsidR="000F3580" w:rsidDel="003A2653">
          <w:rPr>
            <w:rFonts w:eastAsia="Calibri"/>
            <w:sz w:val="24"/>
            <w:szCs w:val="24"/>
          </w:rPr>
          <w:delText xml:space="preserve">; </w:delText>
        </w:r>
        <w:r w:rsidRPr="000F3580" w:rsidDel="003A2653">
          <w:rPr>
            <w:rFonts w:eastAsia="Calibri"/>
            <w:sz w:val="24"/>
            <w:szCs w:val="24"/>
          </w:rPr>
          <w:delText>Communication skills</w:delText>
        </w:r>
        <w:r w:rsidR="000F3580" w:rsidDel="003A2653">
          <w:rPr>
            <w:rFonts w:eastAsia="Calibri"/>
            <w:sz w:val="24"/>
            <w:szCs w:val="24"/>
          </w:rPr>
          <w:delText xml:space="preserve">; </w:delText>
        </w:r>
        <w:r w:rsidRPr="000F3580" w:rsidDel="003A2653">
          <w:rPr>
            <w:rFonts w:eastAsia="Calibri"/>
            <w:sz w:val="24"/>
            <w:szCs w:val="24"/>
          </w:rPr>
          <w:delText>Information skills</w:delText>
        </w:r>
        <w:r w:rsidR="000F3580" w:rsidDel="003A2653">
          <w:rPr>
            <w:rFonts w:eastAsia="Calibri"/>
            <w:sz w:val="24"/>
            <w:szCs w:val="24"/>
          </w:rPr>
          <w:delText xml:space="preserve">; </w:delText>
        </w:r>
        <w:r w:rsidRPr="000F3580" w:rsidDel="003A2653">
          <w:rPr>
            <w:rFonts w:eastAsia="Calibri"/>
            <w:sz w:val="24"/>
            <w:szCs w:val="24"/>
          </w:rPr>
          <w:delText>Thinking and creativity</w:delText>
        </w:r>
        <w:r w:rsidR="000F3580" w:rsidDel="003A2653">
          <w:rPr>
            <w:rFonts w:eastAsia="Calibri"/>
            <w:sz w:val="24"/>
            <w:szCs w:val="24"/>
          </w:rPr>
          <w:delText xml:space="preserve">; </w:delText>
        </w:r>
      </w:del>
      <w:ins w:id="381" w:author="Bijesh Mishra [2]" w:date="2025-01-23T10:06:00Z" w16du:dateUtc="2025-01-23T16:06:00Z">
        <w:r w:rsidR="003A2653">
          <w:rPr>
            <w:rFonts w:eastAsia="Calibri"/>
            <w:sz w:val="24"/>
            <w:szCs w:val="24"/>
          </w:rPr>
          <w:t xml:space="preserve">, Secondary education in Singapore explicitly aims for well-rounded student outcomes, such as Character development, Self-management skills, Social and cooperative skills, Literacy and numeracy, Communication skills, Information skills, Thinking and creativity, and </w:t>
        </w:r>
      </w:ins>
      <w:r w:rsidRPr="000F3580">
        <w:rPr>
          <w:rFonts w:eastAsia="Calibri"/>
          <w:sz w:val="24"/>
          <w:szCs w:val="24"/>
        </w:rPr>
        <w:t>Knowledge application skills</w:t>
      </w:r>
      <w:r w:rsidR="000F3580">
        <w:rPr>
          <w:rFonts w:eastAsia="Calibri"/>
          <w:sz w:val="24"/>
          <w:szCs w:val="24"/>
        </w:rPr>
        <w:t xml:space="preserve">. </w:t>
      </w:r>
      <w:r w:rsidRPr="000F3580">
        <w:rPr>
          <w:rFonts w:eastAsia="Calibri"/>
          <w:sz w:val="24"/>
          <w:szCs w:val="24"/>
        </w:rPr>
        <w:t>New Addition: Digital/media literacy skills (e.g., Finland's model)</w:t>
      </w:r>
      <w:r w:rsidR="006F6D2D">
        <w:rPr>
          <w:rFonts w:eastAsia="Calibri"/>
          <w:sz w:val="24"/>
          <w:szCs w:val="24"/>
        </w:rPr>
        <w:t xml:space="preserve">. </w:t>
      </w:r>
      <w:r w:rsidRPr="006F6D2D">
        <w:rPr>
          <w:rFonts w:eastAsia="Calibri"/>
          <w:i/>
          <w:iCs/>
          <w:sz w:val="24"/>
          <w:szCs w:val="24"/>
        </w:rPr>
        <w:t>Employment outcomes data can be sourced from Singapore's Education Statistics Digest 2023 (Pages 23-26).</w:t>
      </w:r>
    </w:p>
    <w:p w14:paraId="58EB5D8E" w14:textId="113354EE" w:rsidR="00AB020C" w:rsidRPr="006F6D2D" w:rsidRDefault="00AB020C" w:rsidP="003C58F6">
      <w:pPr>
        <w:pStyle w:val="ListParagraph"/>
        <w:numPr>
          <w:ilvl w:val="0"/>
          <w:numId w:val="55"/>
        </w:numPr>
        <w:spacing w:line="240" w:lineRule="auto"/>
        <w:jc w:val="both"/>
        <w:rPr>
          <w:rFonts w:eastAsia="Calibri"/>
          <w:sz w:val="24"/>
          <w:szCs w:val="24"/>
        </w:rPr>
      </w:pPr>
      <w:r w:rsidRPr="006F6D2D">
        <w:rPr>
          <w:rFonts w:eastAsia="Calibri"/>
          <w:sz w:val="24"/>
          <w:szCs w:val="24"/>
        </w:rPr>
        <w:t>Introduce Flexibility in Secondary Education</w:t>
      </w:r>
    </w:p>
    <w:p w14:paraId="7F796248" w14:textId="7CF48BF2" w:rsidR="00AB020C" w:rsidRPr="002F5358" w:rsidRDefault="00AB020C" w:rsidP="003C58F6">
      <w:pPr>
        <w:pStyle w:val="ListParagraph"/>
        <w:numPr>
          <w:ilvl w:val="0"/>
          <w:numId w:val="51"/>
        </w:numPr>
        <w:spacing w:line="240" w:lineRule="auto"/>
        <w:jc w:val="both"/>
        <w:rPr>
          <w:rFonts w:eastAsia="Calibri"/>
          <w:sz w:val="24"/>
          <w:szCs w:val="24"/>
        </w:rPr>
      </w:pPr>
      <w:r w:rsidRPr="00AB020C">
        <w:rPr>
          <w:rFonts w:eastAsia="Calibri"/>
          <w:sz w:val="24"/>
          <w:szCs w:val="24"/>
        </w:rPr>
        <w:t>Incorporate technical and vocational training options starting in grades 7-9 to:</w:t>
      </w:r>
    </w:p>
    <w:p w14:paraId="6EBC6B8D" w14:textId="77777777" w:rsidR="00AB020C" w:rsidRPr="00AB020C" w:rsidRDefault="00AB020C" w:rsidP="003C58F6">
      <w:pPr>
        <w:pStyle w:val="ListParagraph"/>
        <w:numPr>
          <w:ilvl w:val="0"/>
          <w:numId w:val="51"/>
        </w:numPr>
        <w:spacing w:line="240" w:lineRule="auto"/>
        <w:jc w:val="both"/>
        <w:rPr>
          <w:rFonts w:eastAsia="Calibri"/>
          <w:sz w:val="24"/>
          <w:szCs w:val="24"/>
        </w:rPr>
      </w:pPr>
      <w:r w:rsidRPr="00AB020C">
        <w:rPr>
          <w:rFonts w:eastAsia="Calibri"/>
          <w:sz w:val="24"/>
          <w:szCs w:val="24"/>
        </w:rPr>
        <w:t>Smoothly transition students to paths suited to their interests and abilities.</w:t>
      </w:r>
    </w:p>
    <w:p w14:paraId="4D76E2C1" w14:textId="77777777" w:rsidR="00AB020C" w:rsidRPr="00AB020C" w:rsidRDefault="00AB020C" w:rsidP="003C58F6">
      <w:pPr>
        <w:pStyle w:val="ListParagraph"/>
        <w:numPr>
          <w:ilvl w:val="0"/>
          <w:numId w:val="51"/>
        </w:numPr>
        <w:spacing w:line="240" w:lineRule="auto"/>
        <w:jc w:val="both"/>
        <w:rPr>
          <w:rFonts w:eastAsia="Calibri"/>
          <w:sz w:val="24"/>
          <w:szCs w:val="24"/>
        </w:rPr>
      </w:pPr>
      <w:r w:rsidRPr="00AB020C">
        <w:rPr>
          <w:rFonts w:eastAsia="Calibri"/>
          <w:sz w:val="24"/>
          <w:szCs w:val="24"/>
        </w:rPr>
        <w:t>De-stigmatize technical/vocational education and provide early exposure to these career options.</w:t>
      </w:r>
    </w:p>
    <w:p w14:paraId="785EBE55" w14:textId="2B021C48" w:rsidR="00AB020C" w:rsidRPr="002F5358" w:rsidRDefault="00AB020C" w:rsidP="003C58F6">
      <w:pPr>
        <w:pStyle w:val="ListParagraph"/>
        <w:numPr>
          <w:ilvl w:val="0"/>
          <w:numId w:val="51"/>
        </w:numPr>
        <w:spacing w:line="240" w:lineRule="auto"/>
        <w:jc w:val="both"/>
        <w:rPr>
          <w:rFonts w:eastAsia="Calibri"/>
          <w:sz w:val="24"/>
          <w:szCs w:val="24"/>
        </w:rPr>
      </w:pPr>
      <w:r w:rsidRPr="00AB020C">
        <w:rPr>
          <w:rFonts w:eastAsia="Calibri"/>
          <w:sz w:val="24"/>
          <w:szCs w:val="24"/>
        </w:rPr>
        <w:t>Suggested Structure for Secondary Schools:</w:t>
      </w:r>
      <w:r w:rsidR="002F5358">
        <w:rPr>
          <w:rFonts w:eastAsia="Calibri"/>
          <w:sz w:val="24"/>
          <w:szCs w:val="24"/>
        </w:rPr>
        <w:t xml:space="preserve"> </w:t>
      </w:r>
      <w:r w:rsidRPr="002F5358">
        <w:rPr>
          <w:rFonts w:eastAsia="Calibri"/>
          <w:sz w:val="24"/>
          <w:szCs w:val="24"/>
        </w:rPr>
        <w:t>Express Stream: Accelerated path for high-performing students</w:t>
      </w:r>
      <w:r w:rsidR="002F5358">
        <w:rPr>
          <w:rFonts w:eastAsia="Calibri"/>
          <w:sz w:val="24"/>
          <w:szCs w:val="24"/>
        </w:rPr>
        <w:t xml:space="preserve">; </w:t>
      </w:r>
      <w:r w:rsidRPr="002F5358">
        <w:rPr>
          <w:rFonts w:eastAsia="Calibri"/>
          <w:sz w:val="24"/>
          <w:szCs w:val="24"/>
        </w:rPr>
        <w:t>Normal Stream: General academic curriculum</w:t>
      </w:r>
      <w:r w:rsidR="002F5358">
        <w:rPr>
          <w:rFonts w:eastAsia="Calibri"/>
          <w:sz w:val="24"/>
          <w:szCs w:val="24"/>
        </w:rPr>
        <w:t xml:space="preserve">; </w:t>
      </w:r>
      <w:r w:rsidRPr="002F5358">
        <w:rPr>
          <w:rFonts w:eastAsia="Calibri"/>
          <w:sz w:val="24"/>
          <w:szCs w:val="24"/>
        </w:rPr>
        <w:t>Normal-Technical Stream: Vocationally oriented education for specific student needs.</w:t>
      </w:r>
    </w:p>
    <w:p w14:paraId="65B8A8B4" w14:textId="77777777" w:rsidR="00AB020C" w:rsidRPr="00AB020C" w:rsidRDefault="00AB020C" w:rsidP="003C58F6">
      <w:pPr>
        <w:pStyle w:val="ListParagraph"/>
        <w:numPr>
          <w:ilvl w:val="0"/>
          <w:numId w:val="51"/>
        </w:numPr>
        <w:spacing w:line="240" w:lineRule="auto"/>
        <w:jc w:val="both"/>
        <w:rPr>
          <w:rFonts w:eastAsia="Calibri"/>
          <w:sz w:val="24"/>
          <w:szCs w:val="24"/>
        </w:rPr>
      </w:pPr>
      <w:r w:rsidRPr="00AB020C">
        <w:rPr>
          <w:rFonts w:eastAsia="Calibri"/>
          <w:sz w:val="24"/>
          <w:szCs w:val="24"/>
        </w:rPr>
        <w:t>Specialized Independent Schools: Cater to students struggling in traditional academics based on primary school performance.</w:t>
      </w:r>
    </w:p>
    <w:p w14:paraId="3F614438" w14:textId="77777777" w:rsidR="002F5358" w:rsidRDefault="00AB020C" w:rsidP="003C58F6">
      <w:pPr>
        <w:pStyle w:val="ListParagraph"/>
        <w:numPr>
          <w:ilvl w:val="0"/>
          <w:numId w:val="51"/>
        </w:numPr>
        <w:spacing w:line="240" w:lineRule="auto"/>
        <w:jc w:val="both"/>
        <w:rPr>
          <w:rFonts w:eastAsia="Calibri"/>
          <w:sz w:val="24"/>
          <w:szCs w:val="24"/>
        </w:rPr>
      </w:pPr>
      <w:r w:rsidRPr="00AB020C">
        <w:rPr>
          <w:rFonts w:eastAsia="Calibri"/>
          <w:sz w:val="24"/>
          <w:szCs w:val="24"/>
        </w:rPr>
        <w:lastRenderedPageBreak/>
        <w:t>Suggested Structure for Post-Secondary Schools:</w:t>
      </w:r>
      <w:r w:rsidR="002F5358">
        <w:rPr>
          <w:rFonts w:eastAsia="Calibri"/>
          <w:sz w:val="24"/>
          <w:szCs w:val="24"/>
        </w:rPr>
        <w:t xml:space="preserve"> </w:t>
      </w:r>
      <w:r w:rsidRPr="002F5358">
        <w:rPr>
          <w:rFonts w:eastAsia="Calibri"/>
          <w:sz w:val="24"/>
          <w:szCs w:val="24"/>
        </w:rPr>
        <w:t>Junior Colleges: Academic pathway for higher education</w:t>
      </w:r>
      <w:r w:rsidR="002F5358">
        <w:rPr>
          <w:rFonts w:eastAsia="Calibri"/>
          <w:sz w:val="24"/>
          <w:szCs w:val="24"/>
        </w:rPr>
        <w:t xml:space="preserve">; </w:t>
      </w:r>
      <w:r w:rsidRPr="002F5358">
        <w:rPr>
          <w:rFonts w:eastAsia="Calibri"/>
          <w:sz w:val="24"/>
          <w:szCs w:val="24"/>
        </w:rPr>
        <w:t>Polytechnics: Work-based learning for highly qualified students</w:t>
      </w:r>
      <w:r w:rsidR="002F5358">
        <w:rPr>
          <w:rFonts w:eastAsia="Calibri"/>
          <w:sz w:val="24"/>
          <w:szCs w:val="24"/>
        </w:rPr>
        <w:t xml:space="preserve">; </w:t>
      </w:r>
      <w:r w:rsidRPr="002F5358">
        <w:rPr>
          <w:rFonts w:eastAsia="Calibri"/>
          <w:sz w:val="24"/>
          <w:szCs w:val="24"/>
        </w:rPr>
        <w:t>Institutes of Technical Education (ITEs): Practical training for less academically inclined students</w:t>
      </w:r>
      <w:r w:rsidR="002F5358">
        <w:rPr>
          <w:rFonts w:eastAsia="Calibri"/>
          <w:sz w:val="24"/>
          <w:szCs w:val="24"/>
        </w:rPr>
        <w:t xml:space="preserve">; </w:t>
      </w:r>
      <w:r w:rsidRPr="002F5358">
        <w:rPr>
          <w:rFonts w:eastAsia="Calibri"/>
          <w:sz w:val="24"/>
          <w:szCs w:val="24"/>
        </w:rPr>
        <w:t>Arts Institutions: Focused education for creative and artistic talents.</w:t>
      </w:r>
    </w:p>
    <w:p w14:paraId="0BE81DC6" w14:textId="62D622FC" w:rsidR="00AB020C" w:rsidRPr="002F5358" w:rsidRDefault="00AB020C" w:rsidP="003C58F6">
      <w:pPr>
        <w:pStyle w:val="ListParagraph"/>
        <w:numPr>
          <w:ilvl w:val="0"/>
          <w:numId w:val="51"/>
        </w:numPr>
        <w:spacing w:line="240" w:lineRule="auto"/>
        <w:jc w:val="both"/>
        <w:rPr>
          <w:rFonts w:eastAsia="Calibri"/>
          <w:sz w:val="24"/>
          <w:szCs w:val="24"/>
        </w:rPr>
      </w:pPr>
      <w:r w:rsidRPr="002F5358">
        <w:rPr>
          <w:rFonts w:eastAsia="Calibri"/>
          <w:sz w:val="24"/>
          <w:szCs w:val="24"/>
        </w:rPr>
        <w:t>Global Examples:</w:t>
      </w:r>
      <w:r w:rsidR="002F5358">
        <w:rPr>
          <w:rFonts w:eastAsia="Calibri"/>
          <w:sz w:val="24"/>
          <w:szCs w:val="24"/>
        </w:rPr>
        <w:t xml:space="preserve"> </w:t>
      </w:r>
      <w:r w:rsidRPr="002F5358">
        <w:rPr>
          <w:rFonts w:eastAsia="Calibri"/>
          <w:sz w:val="24"/>
          <w:szCs w:val="24"/>
        </w:rPr>
        <w:t>These recommendations draw on successful models from high-performing systems</w:t>
      </w:r>
      <w:del w:id="382" w:author="Bijesh Mishra [2]" w:date="2025-01-23T10:04:00Z" w16du:dateUtc="2025-01-23T16:04:00Z">
        <w:r w:rsidRPr="002F5358" w:rsidDel="00877994">
          <w:rPr>
            <w:rFonts w:eastAsia="Calibri"/>
            <w:sz w:val="24"/>
            <w:szCs w:val="24"/>
          </w:rPr>
          <w:delText>, such as Singapore,</w:delText>
        </w:r>
      </w:del>
      <w:ins w:id="383" w:author="Bijesh Mishra [2]" w:date="2025-01-23T10:04:00Z" w16du:dateUtc="2025-01-23T16:04:00Z">
        <w:r w:rsidR="00877994">
          <w:rPr>
            <w:rFonts w:eastAsia="Calibri"/>
            <w:sz w:val="24"/>
            <w:szCs w:val="24"/>
          </w:rPr>
          <w:t xml:space="preserve"> like Singapore</w:t>
        </w:r>
      </w:ins>
      <w:r w:rsidRPr="002F5358">
        <w:rPr>
          <w:rFonts w:eastAsia="Calibri"/>
          <w:sz w:val="24"/>
          <w:szCs w:val="24"/>
        </w:rPr>
        <w:t xml:space="preserve"> to structure education systems tailored to diverse student needs.</w:t>
      </w:r>
    </w:p>
    <w:p w14:paraId="62CAF97D" w14:textId="77777777" w:rsidR="00AB020C" w:rsidRPr="002F5358" w:rsidRDefault="00AB020C" w:rsidP="002F5358">
      <w:pPr>
        <w:spacing w:line="240" w:lineRule="auto"/>
        <w:ind w:left="360"/>
        <w:jc w:val="both"/>
        <w:rPr>
          <w:rFonts w:eastAsia="Calibri"/>
          <w:sz w:val="24"/>
          <w:szCs w:val="24"/>
        </w:rPr>
      </w:pPr>
    </w:p>
    <w:p w14:paraId="4A5B28E3" w14:textId="6B88DAE5" w:rsidR="00AB020C" w:rsidRPr="002F5358" w:rsidRDefault="00AB020C" w:rsidP="002F5358">
      <w:pPr>
        <w:spacing w:line="240" w:lineRule="auto"/>
        <w:jc w:val="both"/>
        <w:rPr>
          <w:rFonts w:eastAsia="Calibri"/>
          <w:i/>
          <w:iCs/>
          <w:sz w:val="24"/>
          <w:szCs w:val="24"/>
        </w:rPr>
      </w:pPr>
      <w:r w:rsidRPr="002F5358">
        <w:rPr>
          <w:rFonts w:eastAsia="Calibri"/>
          <w:i/>
          <w:iCs/>
          <w:sz w:val="24"/>
          <w:szCs w:val="24"/>
        </w:rPr>
        <w:t>Sources:</w:t>
      </w:r>
      <w:r w:rsidR="002F5358" w:rsidRPr="002F5358">
        <w:rPr>
          <w:rFonts w:eastAsia="Calibri"/>
          <w:i/>
          <w:iCs/>
          <w:sz w:val="24"/>
          <w:szCs w:val="24"/>
        </w:rPr>
        <w:t xml:space="preserve"> </w:t>
      </w:r>
      <w:r w:rsidRPr="002F5358">
        <w:rPr>
          <w:rFonts w:eastAsia="Calibri"/>
          <w:i/>
          <w:iCs/>
          <w:sz w:val="24"/>
          <w:szCs w:val="24"/>
        </w:rPr>
        <w:t>Brief on High-Performing Systems: Singapore (Page 8)</w:t>
      </w:r>
      <w:r w:rsidR="002F5358" w:rsidRPr="002F5358">
        <w:rPr>
          <w:rFonts w:eastAsia="Calibri"/>
          <w:i/>
          <w:iCs/>
          <w:sz w:val="24"/>
          <w:szCs w:val="24"/>
        </w:rPr>
        <w:t xml:space="preserve">; </w:t>
      </w:r>
      <w:r w:rsidRPr="002F5358">
        <w:rPr>
          <w:rFonts w:eastAsia="Calibri"/>
          <w:i/>
          <w:iCs/>
          <w:sz w:val="24"/>
          <w:szCs w:val="24"/>
        </w:rPr>
        <w:t>Education Statistics Digest 2023 (Pages 23-26)</w:t>
      </w:r>
    </w:p>
    <w:p w14:paraId="36941D27" w14:textId="77777777" w:rsidR="00C8401B" w:rsidRPr="00C352F1" w:rsidRDefault="00C8401B" w:rsidP="00C352F1">
      <w:pPr>
        <w:spacing w:line="240" w:lineRule="auto"/>
        <w:jc w:val="both"/>
        <w:rPr>
          <w:rFonts w:eastAsia="Calibri"/>
          <w:sz w:val="24"/>
          <w:szCs w:val="24"/>
        </w:rPr>
      </w:pPr>
    </w:p>
    <w:p w14:paraId="52DDACBB" w14:textId="77777777" w:rsidR="002C7F6E" w:rsidRDefault="00F77DA6" w:rsidP="00C352F1">
      <w:pPr>
        <w:spacing w:line="240" w:lineRule="auto"/>
        <w:jc w:val="both"/>
        <w:rPr>
          <w:rFonts w:eastAsia="Calibri"/>
          <w:b/>
          <w:sz w:val="24"/>
          <w:szCs w:val="24"/>
        </w:rPr>
      </w:pPr>
      <w:r w:rsidRPr="00C352F1">
        <w:rPr>
          <w:rFonts w:eastAsia="Calibri"/>
          <w:b/>
          <w:sz w:val="24"/>
          <w:szCs w:val="24"/>
        </w:rPr>
        <w:t xml:space="preserve">Long-Term (5+ Years) </w:t>
      </w:r>
    </w:p>
    <w:p w14:paraId="4DCE42EE" w14:textId="77777777" w:rsidR="00AB020C" w:rsidRPr="00C352F1" w:rsidRDefault="00AB020C" w:rsidP="00C352F1">
      <w:pPr>
        <w:spacing w:line="240" w:lineRule="auto"/>
        <w:jc w:val="both"/>
        <w:rPr>
          <w:rFonts w:eastAsia="Calibri"/>
          <w:b/>
          <w:sz w:val="24"/>
          <w:szCs w:val="24"/>
        </w:rPr>
      </w:pPr>
    </w:p>
    <w:p w14:paraId="68DBF106" w14:textId="77777777" w:rsidR="00C623C1" w:rsidRPr="00AB020C" w:rsidRDefault="00F77DA6" w:rsidP="003C58F6">
      <w:pPr>
        <w:pStyle w:val="ListParagraph"/>
        <w:numPr>
          <w:ilvl w:val="0"/>
          <w:numId w:val="52"/>
        </w:numPr>
        <w:spacing w:line="240" w:lineRule="auto"/>
        <w:jc w:val="both"/>
        <w:rPr>
          <w:rFonts w:eastAsia="Calibri"/>
          <w:sz w:val="24"/>
          <w:szCs w:val="24"/>
        </w:rPr>
      </w:pPr>
      <w:r w:rsidRPr="00AB020C">
        <w:rPr>
          <w:rFonts w:eastAsia="Calibri"/>
          <w:sz w:val="24"/>
          <w:szCs w:val="24"/>
        </w:rPr>
        <w:t xml:space="preserve">Promote institutional autonomy in academic governance, ensuring merit-driven leadership appointments [6][11]. </w:t>
      </w:r>
    </w:p>
    <w:p w14:paraId="697C9A4C" w14:textId="421A006B" w:rsidR="00AB020C" w:rsidRPr="00AB020C" w:rsidRDefault="00F77DA6" w:rsidP="003C58F6">
      <w:pPr>
        <w:pStyle w:val="ListParagraph"/>
        <w:numPr>
          <w:ilvl w:val="0"/>
          <w:numId w:val="52"/>
        </w:numPr>
        <w:spacing w:line="240" w:lineRule="auto"/>
        <w:jc w:val="both"/>
        <w:rPr>
          <w:rFonts w:eastAsia="Calibri"/>
          <w:sz w:val="24"/>
          <w:szCs w:val="24"/>
        </w:rPr>
      </w:pPr>
      <w:r w:rsidRPr="00AB020C">
        <w:rPr>
          <w:rFonts w:eastAsia="Calibri"/>
          <w:sz w:val="24"/>
          <w:szCs w:val="24"/>
        </w:rPr>
        <w:t xml:space="preserve">Expand higher education access in rural areas by establishing regional campuses and providing scholarships for marginalized groups [3][8]. Foster global research partnerships and </w:t>
      </w:r>
      <w:del w:id="384" w:author="Bijesh Mishra [2]" w:date="2025-01-23T10:04:00Z" w16du:dateUtc="2025-01-23T16:04:00Z">
        <w:r w:rsidRPr="00AB020C" w:rsidDel="00877994">
          <w:rPr>
            <w:rFonts w:eastAsia="Calibri"/>
            <w:sz w:val="24"/>
            <w:szCs w:val="24"/>
          </w:rPr>
          <w:delText xml:space="preserve">establish </w:delText>
        </w:r>
      </w:del>
      <w:ins w:id="385" w:author="Bijesh Mishra [2]" w:date="2025-01-23T10:04:00Z" w16du:dateUtc="2025-01-23T16:04:00Z">
        <w:r w:rsidR="00877994">
          <w:rPr>
            <w:rFonts w:eastAsia="Calibri"/>
            <w:sz w:val="24"/>
            <w:szCs w:val="24"/>
          </w:rPr>
          <w:t>develop</w:t>
        </w:r>
        <w:r w:rsidR="00877994" w:rsidRPr="00AB020C">
          <w:rPr>
            <w:rFonts w:eastAsia="Calibri"/>
            <w:sz w:val="24"/>
            <w:szCs w:val="24"/>
          </w:rPr>
          <w:t xml:space="preserve"> </w:t>
        </w:r>
      </w:ins>
      <w:r w:rsidRPr="00AB020C">
        <w:rPr>
          <w:rFonts w:eastAsia="Calibri"/>
          <w:sz w:val="24"/>
          <w:szCs w:val="24"/>
        </w:rPr>
        <w:t xml:space="preserve">innovation hubs to position Nepal as a regional knowledge center [9][12]. Develop robust vocational and technical education systems to provide alternative pathways and reduce reliance on international education [10][13]. </w:t>
      </w:r>
    </w:p>
    <w:p w14:paraId="1D3865AA" w14:textId="431721E8" w:rsidR="002C7F6E" w:rsidRPr="00AB020C" w:rsidRDefault="00F77DA6" w:rsidP="003C58F6">
      <w:pPr>
        <w:pStyle w:val="ListParagraph"/>
        <w:numPr>
          <w:ilvl w:val="0"/>
          <w:numId w:val="52"/>
        </w:numPr>
        <w:spacing w:line="240" w:lineRule="auto"/>
        <w:jc w:val="both"/>
        <w:rPr>
          <w:rFonts w:eastAsia="Calibri"/>
          <w:sz w:val="24"/>
          <w:szCs w:val="24"/>
        </w:rPr>
      </w:pPr>
      <w:r w:rsidRPr="00AB020C">
        <w:rPr>
          <w:rFonts w:eastAsia="Calibri"/>
          <w:sz w:val="24"/>
          <w:szCs w:val="24"/>
        </w:rPr>
        <w:t xml:space="preserve">Increase sustained investment in research across the education sector to monitor progress, evaluate policy impact, and refine educational practices [13]. </w:t>
      </w:r>
    </w:p>
    <w:p w14:paraId="17A0FB89" w14:textId="77777777" w:rsidR="002C7F6E" w:rsidRPr="00AB020C" w:rsidRDefault="00F77DA6" w:rsidP="003C58F6">
      <w:pPr>
        <w:pStyle w:val="ListParagraph"/>
        <w:numPr>
          <w:ilvl w:val="0"/>
          <w:numId w:val="52"/>
        </w:numPr>
        <w:spacing w:line="240" w:lineRule="auto"/>
        <w:jc w:val="both"/>
        <w:rPr>
          <w:rFonts w:eastAsia="Calibri"/>
          <w:sz w:val="24"/>
          <w:szCs w:val="24"/>
        </w:rPr>
      </w:pPr>
      <w:r w:rsidRPr="00AB020C">
        <w:rPr>
          <w:rFonts w:eastAsia="Calibri"/>
          <w:sz w:val="24"/>
          <w:szCs w:val="24"/>
        </w:rPr>
        <w:t xml:space="preserve">Addressing Political Interference in Education: To mitigate the negative impacts of political interference, several reforms can be implemented: </w:t>
      </w:r>
    </w:p>
    <w:p w14:paraId="15DE62E8" w14:textId="77777777" w:rsidR="002C7F6E" w:rsidRPr="00AB020C" w:rsidRDefault="00F77DA6" w:rsidP="003C58F6">
      <w:pPr>
        <w:pStyle w:val="ListParagraph"/>
        <w:numPr>
          <w:ilvl w:val="0"/>
          <w:numId w:val="53"/>
        </w:numPr>
        <w:spacing w:line="240" w:lineRule="auto"/>
        <w:jc w:val="both"/>
        <w:rPr>
          <w:rFonts w:eastAsia="Calibri"/>
          <w:sz w:val="24"/>
          <w:szCs w:val="24"/>
        </w:rPr>
      </w:pPr>
      <w:r w:rsidRPr="00AB020C">
        <w:rPr>
          <w:rFonts w:eastAsia="Calibri"/>
          <w:sz w:val="24"/>
          <w:szCs w:val="24"/>
        </w:rPr>
        <w:t xml:space="preserve">Merit-based Appointments and Transparent Leadership Selection: Establishing a transparent and merit-based process for appointing academic leaders would help restore institutional autonomy and ensure leadership is focused on academic excellence. </w:t>
      </w:r>
    </w:p>
    <w:p w14:paraId="0F85113C" w14:textId="77777777" w:rsidR="002C7F6E" w:rsidRPr="00AB020C" w:rsidRDefault="00F77DA6" w:rsidP="003C58F6">
      <w:pPr>
        <w:pStyle w:val="ListParagraph"/>
        <w:numPr>
          <w:ilvl w:val="0"/>
          <w:numId w:val="53"/>
        </w:numPr>
        <w:spacing w:line="240" w:lineRule="auto"/>
        <w:jc w:val="both"/>
        <w:rPr>
          <w:rFonts w:eastAsia="Calibri"/>
          <w:sz w:val="24"/>
          <w:szCs w:val="24"/>
        </w:rPr>
      </w:pPr>
      <w:r w:rsidRPr="00AB020C">
        <w:rPr>
          <w:rFonts w:eastAsia="Calibri"/>
          <w:sz w:val="24"/>
          <w:szCs w:val="24"/>
        </w:rPr>
        <w:t xml:space="preserve">Strengthening Institutional Autonomy: Amend existing laws to protect academic institutions from political influence, including independent boards of governance and decision-making bodies. </w:t>
      </w:r>
    </w:p>
    <w:p w14:paraId="7EF2F20D" w14:textId="77777777" w:rsidR="002C7F6E" w:rsidRPr="00AB020C" w:rsidRDefault="00F77DA6" w:rsidP="003C58F6">
      <w:pPr>
        <w:pStyle w:val="ListParagraph"/>
        <w:numPr>
          <w:ilvl w:val="0"/>
          <w:numId w:val="53"/>
        </w:numPr>
        <w:spacing w:line="240" w:lineRule="auto"/>
        <w:jc w:val="both"/>
        <w:rPr>
          <w:rFonts w:eastAsia="Calibri"/>
          <w:sz w:val="24"/>
          <w:szCs w:val="24"/>
        </w:rPr>
      </w:pPr>
      <w:r w:rsidRPr="00AB020C">
        <w:rPr>
          <w:rFonts w:eastAsia="Calibri"/>
          <w:sz w:val="24"/>
          <w:szCs w:val="24"/>
        </w:rPr>
        <w:t xml:space="preserve">Promoting Academic Freedom and Critical Thinking: Policies should protect educators from political retaliation and safeguard open discourse. </w:t>
      </w:r>
    </w:p>
    <w:p w14:paraId="493CD2F6" w14:textId="77777777" w:rsidR="002C7F6E" w:rsidRPr="00AB020C" w:rsidRDefault="00F77DA6" w:rsidP="003C58F6">
      <w:pPr>
        <w:pStyle w:val="ListParagraph"/>
        <w:numPr>
          <w:ilvl w:val="0"/>
          <w:numId w:val="54"/>
        </w:numPr>
        <w:spacing w:line="240" w:lineRule="auto"/>
        <w:jc w:val="both"/>
        <w:rPr>
          <w:rFonts w:eastAsia="Calibri"/>
          <w:sz w:val="24"/>
          <w:szCs w:val="24"/>
        </w:rPr>
      </w:pPr>
      <w:r w:rsidRPr="00AB020C">
        <w:rPr>
          <w:rFonts w:eastAsia="Calibri"/>
          <w:sz w:val="24"/>
          <w:szCs w:val="24"/>
        </w:rPr>
        <w:t>Encouraging International Collaboration:</w:t>
      </w:r>
      <w:r w:rsidRPr="00AB020C">
        <w:rPr>
          <w:rFonts w:eastAsia="Calibri"/>
          <w:sz w:val="24"/>
          <w:szCs w:val="24"/>
          <w:u w:val="single"/>
        </w:rPr>
        <w:t xml:space="preserve"> </w:t>
      </w:r>
      <w:r w:rsidRPr="00AB020C">
        <w:rPr>
          <w:rFonts w:eastAsia="Calibri"/>
          <w:sz w:val="24"/>
          <w:szCs w:val="24"/>
        </w:rPr>
        <w:t xml:space="preserve">Nepal should focus on building strong international academic partnerships to foster research-driven growth and innovation. </w:t>
      </w:r>
    </w:p>
    <w:p w14:paraId="3D75F31F" w14:textId="77777777" w:rsidR="002C7F6E" w:rsidRPr="00C352F1" w:rsidRDefault="002C7F6E" w:rsidP="00C352F1">
      <w:pPr>
        <w:spacing w:line="240" w:lineRule="auto"/>
        <w:jc w:val="both"/>
        <w:rPr>
          <w:rFonts w:eastAsia="Calibri"/>
          <w:sz w:val="24"/>
          <w:szCs w:val="24"/>
        </w:rPr>
      </w:pPr>
    </w:p>
    <w:p w14:paraId="70FCB83D" w14:textId="1FDE0711" w:rsidR="002C7F6E" w:rsidRDefault="00F77DA6" w:rsidP="00113E2B">
      <w:pPr>
        <w:spacing w:line="240" w:lineRule="auto"/>
        <w:jc w:val="both"/>
        <w:rPr>
          <w:rFonts w:eastAsia="Calibri"/>
          <w:b/>
          <w:bCs/>
          <w:sz w:val="24"/>
          <w:szCs w:val="24"/>
        </w:rPr>
      </w:pPr>
      <w:r w:rsidRPr="00113E2B">
        <w:rPr>
          <w:rFonts w:eastAsia="Calibri"/>
          <w:b/>
          <w:bCs/>
          <w:sz w:val="24"/>
          <w:szCs w:val="24"/>
        </w:rPr>
        <w:t xml:space="preserve">References </w:t>
      </w:r>
    </w:p>
    <w:p w14:paraId="48A19E1E" w14:textId="77777777" w:rsidR="00113E2B" w:rsidRPr="00113E2B" w:rsidRDefault="00113E2B" w:rsidP="00113E2B">
      <w:pPr>
        <w:spacing w:line="240" w:lineRule="auto"/>
        <w:jc w:val="both"/>
        <w:rPr>
          <w:rFonts w:eastAsia="Calibri"/>
          <w:b/>
          <w:bCs/>
          <w:sz w:val="24"/>
          <w:szCs w:val="24"/>
        </w:rPr>
      </w:pPr>
    </w:p>
    <w:p w14:paraId="2A34DD0B"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1. Adhikari, M., Shrestha, S., &amp; Pandey, A. (2023). The impact of political interference on the quality of higher education in Nepal. Journal of Educational Administration, 32(1), 45-60. </w:t>
      </w:r>
    </w:p>
    <w:p w14:paraId="4910C397"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2. Acharya, P. (2022). A review of education system reforms in Nepal: Progress and challenges. Asian Education Review, 8(3), 199-213. </w:t>
      </w:r>
    </w:p>
    <w:p w14:paraId="232C5478" w14:textId="77777777" w:rsidR="002C7F6E" w:rsidRPr="00C352F1" w:rsidRDefault="00F77DA6" w:rsidP="002F5358">
      <w:pPr>
        <w:spacing w:line="240" w:lineRule="auto"/>
        <w:rPr>
          <w:rFonts w:eastAsia="Calibri"/>
          <w:sz w:val="24"/>
          <w:szCs w:val="24"/>
        </w:rPr>
      </w:pPr>
      <w:r w:rsidRPr="00C352F1">
        <w:rPr>
          <w:rFonts w:eastAsia="Calibri"/>
          <w:sz w:val="24"/>
          <w:szCs w:val="24"/>
        </w:rPr>
        <w:lastRenderedPageBreak/>
        <w:t xml:space="preserve">3. Asian Development Bank (ADB). (2021). Nepal: Education sector analysis. Retrieved from https://www.adb.org. </w:t>
      </w:r>
    </w:p>
    <w:p w14:paraId="76B1468C"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4. </w:t>
      </w:r>
      <w:proofErr w:type="spellStart"/>
      <w:r w:rsidRPr="00C352F1">
        <w:rPr>
          <w:rFonts w:eastAsia="Calibri"/>
          <w:sz w:val="24"/>
          <w:szCs w:val="24"/>
        </w:rPr>
        <w:t>Bashyal</w:t>
      </w:r>
      <w:proofErr w:type="spellEnd"/>
      <w:r w:rsidRPr="00C352F1">
        <w:rPr>
          <w:rFonts w:eastAsia="Calibri"/>
          <w:sz w:val="24"/>
          <w:szCs w:val="24"/>
        </w:rPr>
        <w:t xml:space="preserve">, K., &amp; Yadav, R. (2020). An analysis of the education system in Nepal: Challenges and strategies for improvement. Nepal Journal of Education, 12(2), 35-45. </w:t>
      </w:r>
    </w:p>
    <w:p w14:paraId="09EC6997"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5. Bhattarai, S. (2021). Barriers to inclusive education for students with disabilities in Nepal. Journal of Special Education, 14(3), 117-130. </w:t>
      </w:r>
    </w:p>
    <w:p w14:paraId="4D9B7BBA"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6. Driscoll, D. (2021). The influence of political forces on Nepalese education policies. International Journal of Educational Policy, 28(4), 43-56. </w:t>
      </w:r>
    </w:p>
    <w:p w14:paraId="60E67F69"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7. Ghimire, S., &amp; Poudel, P. (2022). Migration for education: A case study of Nepali students studying abroad. Migration and Development, 31(2), 88-102. </w:t>
      </w:r>
    </w:p>
    <w:p w14:paraId="05B2CE1E" w14:textId="77777777" w:rsidR="002C7F6E" w:rsidRPr="00C352F1" w:rsidRDefault="00F77DA6" w:rsidP="002F5358">
      <w:pPr>
        <w:spacing w:line="240" w:lineRule="auto"/>
        <w:rPr>
          <w:rFonts w:eastAsia="Calibri"/>
          <w:b/>
          <w:sz w:val="24"/>
          <w:szCs w:val="24"/>
        </w:rPr>
      </w:pPr>
      <w:r w:rsidRPr="00C352F1">
        <w:rPr>
          <w:rFonts w:eastAsia="Calibri"/>
          <w:sz w:val="24"/>
          <w:szCs w:val="24"/>
        </w:rPr>
        <w:t xml:space="preserve">8. International </w:t>
      </w:r>
      <w:proofErr w:type="spellStart"/>
      <w:r w:rsidRPr="00C352F1">
        <w:rPr>
          <w:rFonts w:eastAsia="Calibri"/>
          <w:sz w:val="24"/>
          <w:szCs w:val="24"/>
        </w:rPr>
        <w:t>Labour</w:t>
      </w:r>
      <w:proofErr w:type="spellEnd"/>
      <w:r w:rsidRPr="00C352F1">
        <w:rPr>
          <w:rFonts w:eastAsia="Calibri"/>
          <w:sz w:val="24"/>
          <w:szCs w:val="24"/>
        </w:rPr>
        <w:t xml:space="preserve"> Organization (ILO). (2020). Nepal's youth migration and the brain drain: Challenges for the education system. Retrieved from https://www.ilo.org </w:t>
      </w:r>
    </w:p>
    <w:p w14:paraId="379A08C0"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9. Jha, B. (2021). Technological gaps in Nepal's education system: Opportunities for modernization. Nepal Education Review Journal, 16(1), 75-86. </w:t>
      </w:r>
    </w:p>
    <w:p w14:paraId="2B4E7BE7"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10. Khatri, A. (2021). Political appointments and academic autonomy in Nepali universities. Asian Journal of Higher Education, 9(1), 18-30. </w:t>
      </w:r>
    </w:p>
    <w:p w14:paraId="7CF411B3"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11. Ministry of Education, Science, and Technology. (2021). Nepal Education Sector Plan 2021-2030. Kathmandu: Government of Nepal. </w:t>
      </w:r>
    </w:p>
    <w:p w14:paraId="3A57F67D"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12. Pandey, P., &amp; Sharma, R. (2021). Teacher professional development in Nepal: Needs and challenges. International Journal of Teacher Education, 10(2), 76-89. </w:t>
      </w:r>
    </w:p>
    <w:p w14:paraId="5B97F9FE"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13. Poudel, D., &amp; </w:t>
      </w:r>
      <w:proofErr w:type="spellStart"/>
      <w:r w:rsidRPr="00C352F1">
        <w:rPr>
          <w:rFonts w:eastAsia="Calibri"/>
          <w:sz w:val="24"/>
          <w:szCs w:val="24"/>
        </w:rPr>
        <w:t>Sijapati</w:t>
      </w:r>
      <w:proofErr w:type="spellEnd"/>
      <w:r w:rsidRPr="00C352F1">
        <w:rPr>
          <w:rFonts w:eastAsia="Calibri"/>
          <w:sz w:val="24"/>
          <w:szCs w:val="24"/>
        </w:rPr>
        <w:t xml:space="preserve">, B. (2020). A critical review of educational research funding in Nepal. Education and Development Journal, 5(2), 109-121. </w:t>
      </w:r>
    </w:p>
    <w:p w14:paraId="705E6448"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14. Shrestha, S. (2020). Educational disparities in Nepal: A review of socioeconomic and geographic challenges. Nepal Journal of Sociology, 17(3), 49-61. </w:t>
      </w:r>
    </w:p>
    <w:p w14:paraId="703A0448"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15. Shrestha, R., &amp; Kumar, P. (2022). Political interference in education governance: Evidence from Tribhuvan University. Nepal Political Review, 11(2), 99-112. </w:t>
      </w:r>
    </w:p>
    <w:p w14:paraId="7CC32E2C"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16. Subedi, M., &amp; Bista, P. (2021). Improving access to education in rural Nepal. Journal of Rural Development, 25(2), 45-58. </w:t>
      </w:r>
    </w:p>
    <w:p w14:paraId="66CF3D1A"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17. UNESCO. (2021). Education for Sustainable Development in Nepal. Paris: United Nations Educational, Scientific and Cultural Organization. </w:t>
      </w:r>
    </w:p>
    <w:p w14:paraId="3767F6AC"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18. Upreti, B. (2022). The challenges and opportunities for inclusive education in Nepal: A systematic review. Asian Journal of Special Education, 14(1), 54-66. </w:t>
      </w:r>
    </w:p>
    <w:p w14:paraId="2A6EF15D"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19. World Bank. (2020). Nepal: Education sector reform and modernization. Retrieved from https://www.worldbank.org. </w:t>
      </w:r>
    </w:p>
    <w:p w14:paraId="7D2E3E32"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20. Yadav, B., &amp; Shah, A. (2021). Policy responses to the education crisis in Nepal. Journal of Education and Policy Analysis, 19(4), 150-165. </w:t>
      </w:r>
    </w:p>
    <w:p w14:paraId="7214F3F4"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21. </w:t>
      </w:r>
      <w:proofErr w:type="spellStart"/>
      <w:r w:rsidRPr="00C352F1">
        <w:rPr>
          <w:rFonts w:eastAsia="Calibri"/>
          <w:sz w:val="24"/>
          <w:szCs w:val="24"/>
        </w:rPr>
        <w:t>myRepublica</w:t>
      </w:r>
      <w:proofErr w:type="spellEnd"/>
      <w:r w:rsidRPr="00C352F1">
        <w:rPr>
          <w:rFonts w:eastAsia="Calibri"/>
          <w:sz w:val="24"/>
          <w:szCs w:val="24"/>
        </w:rPr>
        <w:t xml:space="preserve">, 2020. "Brain Drain: A Concerning Trend in Nepal." Retrieved from: https://myrepublica.nagariknetwork.com/news/brain-drain-a-concerning-trend-in-nepal </w:t>
      </w:r>
    </w:p>
    <w:p w14:paraId="28DFD825"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22. International Organization for Migration, "Youth Migration: Understanding the Dynamics and Impacts in Nepal," 2022. </w:t>
      </w:r>
    </w:p>
    <w:p w14:paraId="2E73CAB3"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23. Acharya, B. (2020). </w:t>
      </w:r>
      <w:r w:rsidRPr="00C352F1">
        <w:rPr>
          <w:rFonts w:eastAsia="Calibri"/>
          <w:i/>
          <w:sz w:val="24"/>
          <w:szCs w:val="24"/>
        </w:rPr>
        <w:t>Education and Migration: The Multidimensional Causes and Effects of Nepali Youth Migration</w:t>
      </w:r>
      <w:r w:rsidRPr="00C352F1">
        <w:rPr>
          <w:rFonts w:eastAsia="Calibri"/>
          <w:sz w:val="24"/>
          <w:szCs w:val="24"/>
        </w:rPr>
        <w:t xml:space="preserve">. Kathmandu: Academic Journal of Migration Studies. </w:t>
      </w:r>
    </w:p>
    <w:p w14:paraId="2B3404E7"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24. World Bank, Nepal: Addressing the Impact of Brain Drain on Development (2021). </w:t>
      </w:r>
    </w:p>
    <w:p w14:paraId="05ACDD86" w14:textId="77777777" w:rsidR="002C7F6E" w:rsidRPr="00C352F1" w:rsidRDefault="00F77DA6" w:rsidP="002F5358">
      <w:pPr>
        <w:spacing w:line="240" w:lineRule="auto"/>
        <w:rPr>
          <w:rFonts w:eastAsia="Calibri"/>
          <w:sz w:val="24"/>
          <w:szCs w:val="24"/>
        </w:rPr>
      </w:pPr>
      <w:r w:rsidRPr="00C352F1">
        <w:rPr>
          <w:rFonts w:eastAsia="Calibri"/>
          <w:sz w:val="24"/>
          <w:szCs w:val="24"/>
        </w:rPr>
        <w:t xml:space="preserve">25. Bista, M., &amp; Aryal, S. (2021). Youth Migration for Education in Nepal: A Qualitative Perspective. Kathmandu: Nepali Studies Journal. </w:t>
      </w:r>
    </w:p>
    <w:p w14:paraId="54744B4F" w14:textId="17728120" w:rsidR="00AB69E2" w:rsidRDefault="00F77DA6" w:rsidP="002F5358">
      <w:pPr>
        <w:spacing w:line="240" w:lineRule="auto"/>
        <w:rPr>
          <w:ins w:id="386" w:author="Bijesh Mishra" w:date="2025-01-22T23:08:00Z" w16du:dateUtc="2025-01-23T05:08:00Z"/>
          <w:rFonts w:eastAsia="Calibri"/>
          <w:sz w:val="24"/>
          <w:szCs w:val="24"/>
        </w:rPr>
      </w:pPr>
      <w:r w:rsidRPr="00C352F1">
        <w:rPr>
          <w:rFonts w:eastAsia="Calibri"/>
          <w:sz w:val="24"/>
          <w:szCs w:val="24"/>
        </w:rPr>
        <w:lastRenderedPageBreak/>
        <w:t xml:space="preserve">26. The Kathmandu Post, </w:t>
      </w:r>
      <w:r w:rsidRPr="00C352F1">
        <w:rPr>
          <w:rFonts w:eastAsia="Calibri"/>
          <w:i/>
          <w:sz w:val="24"/>
          <w:szCs w:val="24"/>
        </w:rPr>
        <w:t>2023</w:t>
      </w:r>
      <w:r w:rsidRPr="00C352F1">
        <w:rPr>
          <w:rFonts w:eastAsia="Calibri"/>
          <w:sz w:val="24"/>
          <w:szCs w:val="24"/>
        </w:rPr>
        <w:t xml:space="preserve">. "Reversing Brain Drain: Policy Interventions for Retaining Skilled Professionals." Retrieved from: </w:t>
      </w:r>
      <w:ins w:id="387" w:author="Bijesh Mishra" w:date="2025-01-22T23:08:00Z" w16du:dateUtc="2025-01-23T05:08:00Z">
        <w:r w:rsidR="00BB04A8">
          <w:rPr>
            <w:rFonts w:eastAsia="Calibri"/>
            <w:sz w:val="24"/>
            <w:szCs w:val="24"/>
          </w:rPr>
          <w:fldChar w:fldCharType="begin"/>
        </w:r>
        <w:r w:rsidR="00BB04A8">
          <w:rPr>
            <w:rFonts w:eastAsia="Calibri"/>
            <w:sz w:val="24"/>
            <w:szCs w:val="24"/>
          </w:rPr>
          <w:instrText>HYPERLINK "</w:instrText>
        </w:r>
      </w:ins>
      <w:r w:rsidR="00BB04A8" w:rsidRPr="00C352F1">
        <w:rPr>
          <w:rFonts w:eastAsia="Calibri"/>
          <w:sz w:val="24"/>
          <w:szCs w:val="24"/>
        </w:rPr>
        <w:instrText>https://kathmandupost.com/columns/2023/08/26/reversing-brain-drain-1693070873</w:instrText>
      </w:r>
      <w:ins w:id="388" w:author="Bijesh Mishra" w:date="2025-01-22T23:08:00Z" w16du:dateUtc="2025-01-23T05:08:00Z">
        <w:r w:rsidR="00BB04A8">
          <w:rPr>
            <w:rFonts w:eastAsia="Calibri"/>
            <w:sz w:val="24"/>
            <w:szCs w:val="24"/>
          </w:rPr>
          <w:instrText>"</w:instrText>
        </w:r>
        <w:r w:rsidR="00BB04A8">
          <w:rPr>
            <w:rFonts w:eastAsia="Calibri"/>
            <w:sz w:val="24"/>
            <w:szCs w:val="24"/>
          </w:rPr>
        </w:r>
        <w:r w:rsidR="00BB04A8">
          <w:rPr>
            <w:rFonts w:eastAsia="Calibri"/>
            <w:sz w:val="24"/>
            <w:szCs w:val="24"/>
          </w:rPr>
          <w:fldChar w:fldCharType="separate"/>
        </w:r>
      </w:ins>
      <w:r w:rsidR="00BB04A8" w:rsidRPr="00475005">
        <w:rPr>
          <w:rStyle w:val="Hyperlink"/>
          <w:rFonts w:eastAsia="Calibri"/>
          <w:sz w:val="24"/>
          <w:szCs w:val="24"/>
        </w:rPr>
        <w:t>https://kathmandupost.com/columns/2023/08/26/reversing-brain-drain-1693070873</w:t>
      </w:r>
      <w:ins w:id="389" w:author="Bijesh Mishra" w:date="2025-01-22T23:08:00Z" w16du:dateUtc="2025-01-23T05:08:00Z">
        <w:r w:rsidR="00BB04A8">
          <w:rPr>
            <w:rFonts w:eastAsia="Calibri"/>
            <w:sz w:val="24"/>
            <w:szCs w:val="24"/>
          </w:rPr>
          <w:fldChar w:fldCharType="end"/>
        </w:r>
      </w:ins>
      <w:r w:rsidRPr="00C352F1">
        <w:rPr>
          <w:rFonts w:eastAsia="Calibri"/>
          <w:sz w:val="24"/>
          <w:szCs w:val="24"/>
        </w:rPr>
        <w:t xml:space="preserve">. </w:t>
      </w:r>
      <w:bookmarkStart w:id="390" w:name="_q4hfjuxdri7u" w:colFirst="0" w:colLast="0"/>
      <w:bookmarkEnd w:id="390"/>
    </w:p>
    <w:p w14:paraId="1E56F6C1" w14:textId="679BE620" w:rsidR="00BB04A8" w:rsidDel="00012147" w:rsidRDefault="00012147">
      <w:pPr>
        <w:rPr>
          <w:del w:id="391" w:author="Bijesh Mishra" w:date="2025-01-22T23:11:00Z" w16du:dateUtc="2025-01-23T05:11:00Z"/>
          <w:rFonts w:eastAsia="Calibri"/>
          <w:b/>
          <w:sz w:val="24"/>
          <w:szCs w:val="24"/>
        </w:rPr>
        <w:pPrChange w:id="392" w:author="Bijesh Mishra" w:date="2025-01-22T23:11:00Z" w16du:dateUtc="2025-01-23T05:11:00Z">
          <w:pPr>
            <w:spacing w:line="240" w:lineRule="auto"/>
          </w:pPr>
        </w:pPrChange>
      </w:pPr>
      <w:ins w:id="393" w:author="Bijesh Mishra" w:date="2025-01-22T23:10:00Z" w16du:dateUtc="2025-01-23T05:10:00Z">
        <w:r>
          <w:rPr>
            <w:rFonts w:eastAsia="Calibri"/>
            <w:b/>
            <w:sz w:val="24"/>
            <w:szCs w:val="24"/>
          </w:rPr>
          <w:br w:type="page"/>
        </w:r>
      </w:ins>
    </w:p>
    <w:p w14:paraId="4C234AF8" w14:textId="3EE0E314" w:rsidR="002C7F6E" w:rsidRPr="00C352F1" w:rsidRDefault="00F77DA6" w:rsidP="001C2CCD">
      <w:pPr>
        <w:pStyle w:val="Heading2"/>
        <w:spacing w:line="240" w:lineRule="auto"/>
        <w:jc w:val="both"/>
        <w:rPr>
          <w:rFonts w:eastAsia="Calibri"/>
          <w:b/>
          <w:sz w:val="24"/>
          <w:szCs w:val="24"/>
        </w:rPr>
      </w:pPr>
      <w:bookmarkStart w:id="394" w:name="_Toc188480205"/>
      <w:r w:rsidRPr="00C352F1">
        <w:rPr>
          <w:rFonts w:eastAsia="Calibri"/>
          <w:b/>
          <w:sz w:val="24"/>
          <w:szCs w:val="24"/>
        </w:rPr>
        <w:t>B. Health</w:t>
      </w:r>
      <w:bookmarkEnd w:id="394"/>
      <w:r w:rsidRPr="00C352F1">
        <w:rPr>
          <w:rFonts w:eastAsia="Calibri"/>
          <w:b/>
          <w:sz w:val="24"/>
          <w:szCs w:val="24"/>
        </w:rPr>
        <w:t xml:space="preserve"> </w:t>
      </w:r>
    </w:p>
    <w:p w14:paraId="00FFDFDE" w14:textId="77777777" w:rsidR="002C7F6E" w:rsidRPr="00C352F1" w:rsidRDefault="00F77DA6" w:rsidP="00C352F1">
      <w:pPr>
        <w:numPr>
          <w:ilvl w:val="0"/>
          <w:numId w:val="14"/>
        </w:numPr>
        <w:spacing w:line="240" w:lineRule="auto"/>
        <w:jc w:val="both"/>
        <w:rPr>
          <w:rFonts w:eastAsia="Calibri"/>
          <w:sz w:val="24"/>
          <w:szCs w:val="24"/>
        </w:rPr>
      </w:pPr>
      <w:r w:rsidRPr="00C352F1">
        <w:rPr>
          <w:rFonts w:eastAsia="Calibri"/>
          <w:sz w:val="24"/>
          <w:szCs w:val="24"/>
          <w:u w:val="single"/>
        </w:rPr>
        <w:t xml:space="preserve">Situation Analysis </w:t>
      </w:r>
    </w:p>
    <w:p w14:paraId="733BFDF8" w14:textId="77777777" w:rsidR="002C7F6E" w:rsidRPr="00C352F1" w:rsidRDefault="00F77DA6" w:rsidP="00C352F1">
      <w:pPr>
        <w:spacing w:line="240" w:lineRule="auto"/>
        <w:jc w:val="both"/>
        <w:rPr>
          <w:rFonts w:eastAsia="Calibri"/>
          <w:sz w:val="24"/>
          <w:szCs w:val="24"/>
        </w:rPr>
      </w:pPr>
      <w:r w:rsidRPr="00C352F1">
        <w:rPr>
          <w:rFonts w:eastAsia="Calibri"/>
          <w:sz w:val="24"/>
          <w:szCs w:val="24"/>
        </w:rPr>
        <w:t xml:space="preserve">Nepal’s healthcare system has shown notable improvements over the years, yet significant challenges persist, particularly in rural and underserved regions. Healthcare infrastructure remains disproportionately concentrated in urban centers, leaving rural populations with limited access. Over 40% of rural residents must travel more than two hours to reach healthcare facilities, exacerbating health inequities and delaying interventions for acute and chronic conditions [4][10][15]. The country faces a dual burden of diseases. While communicable diseases (CDs) such as tuberculosis and diarrheal illnesses remain a concern, non-communicable diseases (NCDs), including hypertension, diabetes, cardiovascular conditions, and cancer, now account for 60% of total deaths in Nepal. This epidemiological transition is driven by rapid urbanization, lifestyle changes, and aging populations [3][12]. Despite this, the healthcare system is inadequately prepared to address NCDs, with limited infrastructure and trained personnel to manage these growing challenges [12][14]. Maternal and child health (MCH) indicators underscore systemic issues. While reductions in maternal and infant mortality have been achieved, neonatal deaths and unmet family planning needs remain high. The 2022 Nepal Demographic and Health Survey (NDHS) reported neonatal mortality at 21 deaths per 1,000 live births, with rural and disadvantaged populations disproportionately affected [15]. Similarly, over 24% of women face unmet contraceptive needs, particularly in remote areas, limiting progress in reproductive health [13][15]. </w:t>
      </w:r>
    </w:p>
    <w:p w14:paraId="5F8B0762" w14:textId="77777777" w:rsidR="002C7F6E" w:rsidRPr="00C352F1" w:rsidRDefault="002C7F6E" w:rsidP="00C352F1">
      <w:pPr>
        <w:spacing w:line="240" w:lineRule="auto"/>
        <w:jc w:val="both"/>
        <w:rPr>
          <w:rFonts w:eastAsia="Calibri"/>
          <w:sz w:val="24"/>
          <w:szCs w:val="24"/>
        </w:rPr>
      </w:pPr>
    </w:p>
    <w:p w14:paraId="73A71C61" w14:textId="27374821" w:rsidR="002C7F6E" w:rsidRPr="00C352F1" w:rsidRDefault="00F77DA6" w:rsidP="00C352F1">
      <w:pPr>
        <w:spacing w:line="240" w:lineRule="auto"/>
        <w:jc w:val="both"/>
        <w:rPr>
          <w:rFonts w:eastAsia="Calibri"/>
          <w:sz w:val="24"/>
          <w:szCs w:val="24"/>
        </w:rPr>
      </w:pPr>
      <w:r w:rsidRPr="00C352F1">
        <w:rPr>
          <w:rFonts w:eastAsia="Calibri"/>
          <w:sz w:val="24"/>
          <w:szCs w:val="24"/>
        </w:rPr>
        <w:t xml:space="preserve">Mental health is critically underdeveloped, with approximately 30% of Nepalis experiencing at least one psychiatric disorder. However, over 90% of these individuals lack adequate treatment, reflecting severe systemic gaps. The sector suffers from stigma, a dearth of trained professionals, and underfunding, with only 0.2% of the national health budget allocated to mental health services [5][8]. Key social determinants of health (SDH), including poverty, gender disparities, education, and migration, significantly influence health outcomes. Marginalized groups—such as refugees, women, and labor migrants—bear the </w:t>
      </w:r>
      <w:del w:id="395" w:author="Bijesh Mishra [2]" w:date="2025-01-23T10:04:00Z" w16du:dateUtc="2025-01-23T16:04:00Z">
        <w:r w:rsidRPr="00C352F1" w:rsidDel="00F24593">
          <w:rPr>
            <w:rFonts w:eastAsia="Calibri"/>
            <w:sz w:val="24"/>
            <w:szCs w:val="24"/>
          </w:rPr>
          <w:delText xml:space="preserve">greatest </w:delText>
        </w:r>
      </w:del>
      <w:ins w:id="396" w:author="Bijesh Mishra [2]" w:date="2025-01-23T10:04:00Z" w16du:dateUtc="2025-01-23T16:04:00Z">
        <w:r w:rsidR="00F24593">
          <w:rPr>
            <w:rFonts w:eastAsia="Calibri"/>
            <w:sz w:val="24"/>
            <w:szCs w:val="24"/>
          </w:rPr>
          <w:t>most significant</w:t>
        </w:r>
        <w:r w:rsidR="00F24593" w:rsidRPr="00C352F1">
          <w:rPr>
            <w:rFonts w:eastAsia="Calibri"/>
            <w:sz w:val="24"/>
            <w:szCs w:val="24"/>
          </w:rPr>
          <w:t xml:space="preserve"> </w:t>
        </w:r>
      </w:ins>
      <w:r w:rsidRPr="00C352F1">
        <w:rPr>
          <w:rFonts w:eastAsia="Calibri"/>
          <w:sz w:val="24"/>
          <w:szCs w:val="24"/>
        </w:rPr>
        <w:t xml:space="preserve">burden, reflecting systemic inequities [7]. Furthermore, natural disasters, such as the 2015 Gorkha earthquake and the COVID-19 pandemic, have exposed vulnerabilities in the healthcare system, disrupting services and straining already limited resources [18][20][22]. </w:t>
      </w:r>
    </w:p>
    <w:p w14:paraId="6CF8B703" w14:textId="77777777" w:rsidR="002C7F6E" w:rsidRPr="00C352F1" w:rsidRDefault="002C7F6E" w:rsidP="00C352F1">
      <w:pPr>
        <w:spacing w:line="240" w:lineRule="auto"/>
        <w:jc w:val="both"/>
        <w:rPr>
          <w:rFonts w:eastAsia="Calibri"/>
          <w:sz w:val="24"/>
          <w:szCs w:val="24"/>
        </w:rPr>
      </w:pPr>
    </w:p>
    <w:p w14:paraId="1C91DF02" w14:textId="77777777" w:rsidR="002C7F6E" w:rsidRPr="002F5358" w:rsidRDefault="00F77DA6" w:rsidP="00C352F1">
      <w:pPr>
        <w:numPr>
          <w:ilvl w:val="0"/>
          <w:numId w:val="14"/>
        </w:numPr>
        <w:spacing w:line="240" w:lineRule="auto"/>
        <w:jc w:val="both"/>
        <w:rPr>
          <w:rFonts w:eastAsia="Calibri"/>
          <w:sz w:val="24"/>
          <w:szCs w:val="24"/>
        </w:rPr>
      </w:pPr>
      <w:r w:rsidRPr="00C352F1">
        <w:rPr>
          <w:rFonts w:eastAsia="Calibri"/>
          <w:sz w:val="24"/>
          <w:szCs w:val="24"/>
          <w:u w:val="single"/>
        </w:rPr>
        <w:t xml:space="preserve">Summary of Issues </w:t>
      </w:r>
    </w:p>
    <w:p w14:paraId="75196C93" w14:textId="77777777" w:rsidR="002F5358" w:rsidRPr="00C352F1" w:rsidRDefault="002F5358" w:rsidP="002F5358">
      <w:pPr>
        <w:spacing w:line="240" w:lineRule="auto"/>
        <w:ind w:left="720"/>
        <w:jc w:val="both"/>
        <w:rPr>
          <w:rFonts w:eastAsia="Calibri"/>
          <w:sz w:val="24"/>
          <w:szCs w:val="24"/>
        </w:rPr>
      </w:pPr>
    </w:p>
    <w:p w14:paraId="78971068" w14:textId="77777777" w:rsidR="00A46A7E" w:rsidRDefault="00F77DA6" w:rsidP="00C352F1">
      <w:pPr>
        <w:spacing w:line="240" w:lineRule="auto"/>
        <w:jc w:val="both"/>
        <w:rPr>
          <w:rFonts w:eastAsia="Calibri"/>
          <w:sz w:val="24"/>
          <w:szCs w:val="24"/>
        </w:rPr>
      </w:pPr>
      <w:r w:rsidRPr="00C352F1">
        <w:rPr>
          <w:rFonts w:eastAsia="Calibri"/>
          <w:b/>
          <w:sz w:val="24"/>
          <w:szCs w:val="24"/>
        </w:rPr>
        <w:t>1. Limited Access to Quality Healthcare Services</w:t>
      </w:r>
      <w:r w:rsidRPr="00C352F1">
        <w:rPr>
          <w:rFonts w:eastAsia="Calibri"/>
          <w:sz w:val="24"/>
          <w:szCs w:val="24"/>
        </w:rPr>
        <w:t xml:space="preserve">: </w:t>
      </w:r>
    </w:p>
    <w:p w14:paraId="71B32257" w14:textId="77777777" w:rsidR="00A46A7E" w:rsidRDefault="00A46A7E" w:rsidP="00C352F1">
      <w:pPr>
        <w:spacing w:line="240" w:lineRule="auto"/>
        <w:jc w:val="both"/>
        <w:rPr>
          <w:rFonts w:eastAsia="Calibri"/>
          <w:sz w:val="24"/>
          <w:szCs w:val="24"/>
        </w:rPr>
      </w:pPr>
    </w:p>
    <w:p w14:paraId="23251F61" w14:textId="3BEC7025" w:rsidR="002C7F6E" w:rsidRPr="00A46A7E" w:rsidRDefault="00F77DA6" w:rsidP="003C58F6">
      <w:pPr>
        <w:pStyle w:val="ListParagraph"/>
        <w:numPr>
          <w:ilvl w:val="0"/>
          <w:numId w:val="56"/>
        </w:numPr>
        <w:spacing w:line="240" w:lineRule="auto"/>
        <w:jc w:val="both"/>
        <w:rPr>
          <w:rFonts w:eastAsia="Calibri"/>
          <w:sz w:val="24"/>
          <w:szCs w:val="24"/>
        </w:rPr>
      </w:pPr>
      <w:r w:rsidRPr="00A46A7E">
        <w:rPr>
          <w:rFonts w:eastAsia="Calibri"/>
          <w:sz w:val="24"/>
          <w:szCs w:val="24"/>
        </w:rPr>
        <w:t xml:space="preserve">Rural and remote regions experience a severe shortage of healthcare facilities, necessitating long travel times and delaying care. This urban-centric healthcare model amplifies inequities [4][10][15]. </w:t>
      </w:r>
    </w:p>
    <w:p w14:paraId="623182EF" w14:textId="41FF0909" w:rsidR="002C7F6E" w:rsidRDefault="00F77DA6" w:rsidP="003C58F6">
      <w:pPr>
        <w:pStyle w:val="ListParagraph"/>
        <w:numPr>
          <w:ilvl w:val="0"/>
          <w:numId w:val="56"/>
        </w:numPr>
        <w:spacing w:line="240" w:lineRule="auto"/>
        <w:jc w:val="both"/>
        <w:rPr>
          <w:rFonts w:eastAsia="Calibri"/>
          <w:sz w:val="24"/>
          <w:szCs w:val="24"/>
        </w:rPr>
      </w:pPr>
      <w:r w:rsidRPr="00A46A7E">
        <w:rPr>
          <w:rFonts w:eastAsia="Calibri"/>
          <w:sz w:val="24"/>
          <w:szCs w:val="24"/>
        </w:rPr>
        <w:t xml:space="preserve">Quality of service remains a </w:t>
      </w:r>
      <w:del w:id="397" w:author="Bijesh Mishra [2]" w:date="2025-01-23T10:04:00Z" w16du:dateUtc="2025-01-23T16:04:00Z">
        <w:r w:rsidRPr="00A46A7E" w:rsidDel="00F24593">
          <w:rPr>
            <w:rFonts w:eastAsia="Calibri"/>
            <w:sz w:val="24"/>
            <w:szCs w:val="24"/>
          </w:rPr>
          <w:delText xml:space="preserve">huge </w:delText>
        </w:r>
      </w:del>
      <w:ins w:id="398" w:author="Bijesh Mishra [2]" w:date="2025-01-23T10:04:00Z" w16du:dateUtc="2025-01-23T16:04:00Z">
        <w:r w:rsidR="00F24593">
          <w:rPr>
            <w:rFonts w:eastAsia="Calibri"/>
            <w:sz w:val="24"/>
            <w:szCs w:val="24"/>
          </w:rPr>
          <w:t>considerable</w:t>
        </w:r>
        <w:r w:rsidR="00F24593" w:rsidRPr="00A46A7E">
          <w:rPr>
            <w:rFonts w:eastAsia="Calibri"/>
            <w:sz w:val="24"/>
            <w:szCs w:val="24"/>
          </w:rPr>
          <w:t xml:space="preserve"> </w:t>
        </w:r>
      </w:ins>
      <w:r w:rsidRPr="00A46A7E">
        <w:rPr>
          <w:rFonts w:eastAsia="Calibri"/>
          <w:sz w:val="24"/>
          <w:szCs w:val="24"/>
        </w:rPr>
        <w:t xml:space="preserve">gap. Data suggest that an estimated 27,541 deaths could have been prevented in Nepal by population-level interventions, while another </w:t>
      </w:r>
      <w:del w:id="399" w:author="Bijesh Mishra [2]" w:date="2025-01-23T10:05:00Z" w16du:dateUtc="2025-01-23T16:05:00Z">
        <w:r w:rsidRPr="00A46A7E" w:rsidDel="00F24593">
          <w:rPr>
            <w:rFonts w:eastAsia="Calibri"/>
            <w:sz w:val="24"/>
            <w:szCs w:val="24"/>
          </w:rPr>
          <w:delText>46 400</w:delText>
        </w:r>
      </w:del>
      <w:ins w:id="400" w:author="Bijesh Mishra [2]" w:date="2025-01-23T10:05:00Z" w16du:dateUtc="2025-01-23T16:05:00Z">
        <w:r w:rsidR="00F24593">
          <w:rPr>
            <w:rFonts w:eastAsia="Calibri"/>
            <w:sz w:val="24"/>
            <w:szCs w:val="24"/>
          </w:rPr>
          <w:t>46,400</w:t>
        </w:r>
      </w:ins>
      <w:r w:rsidRPr="00A46A7E">
        <w:rPr>
          <w:rFonts w:eastAsia="Calibri"/>
          <w:sz w:val="24"/>
          <w:szCs w:val="24"/>
        </w:rPr>
        <w:t xml:space="preserve"> deaths could have been averted through better </w:t>
      </w:r>
      <w:del w:id="401" w:author="Bijesh Mishra [2]" w:date="2025-01-23T10:04:00Z" w16du:dateUtc="2025-01-23T16:04:00Z">
        <w:r w:rsidRPr="00A46A7E" w:rsidDel="00F24593">
          <w:rPr>
            <w:rFonts w:eastAsia="Calibri"/>
            <w:sz w:val="24"/>
            <w:szCs w:val="24"/>
          </w:rPr>
          <w:delText>health care</w:delText>
        </w:r>
      </w:del>
      <w:ins w:id="402" w:author="Bijesh Mishra [2]" w:date="2025-01-23T10:04:00Z" w16du:dateUtc="2025-01-23T16:04:00Z">
        <w:r w:rsidR="00F24593">
          <w:rPr>
            <w:rFonts w:eastAsia="Calibri"/>
            <w:sz w:val="24"/>
            <w:szCs w:val="24"/>
          </w:rPr>
          <w:t>healthcare</w:t>
        </w:r>
      </w:ins>
      <w:r w:rsidRPr="00A46A7E">
        <w:rPr>
          <w:rFonts w:eastAsia="Calibri"/>
          <w:sz w:val="24"/>
          <w:szCs w:val="24"/>
        </w:rPr>
        <w:t xml:space="preserve"> services in 2019 [23]. Around 57.0% of all the deaths preventable through health care could be </w:t>
      </w:r>
      <w:del w:id="403" w:author="Bijesh Mishra [2]" w:date="2025-01-23T10:05:00Z" w16du:dateUtc="2025-01-23T16:05:00Z">
        <w:r w:rsidRPr="00A46A7E" w:rsidDel="00DF2502">
          <w:rPr>
            <w:rFonts w:eastAsia="Calibri"/>
            <w:sz w:val="24"/>
            <w:szCs w:val="24"/>
          </w:rPr>
          <w:delText xml:space="preserve">averted </w:delText>
        </w:r>
      </w:del>
      <w:ins w:id="404" w:author="Bijesh Mishra [2]" w:date="2025-01-23T10:05:00Z" w16du:dateUtc="2025-01-23T16:05:00Z">
        <w:r w:rsidR="00DF2502">
          <w:rPr>
            <w:rFonts w:eastAsia="Calibri"/>
            <w:sz w:val="24"/>
            <w:szCs w:val="24"/>
          </w:rPr>
          <w:t>prevented</w:t>
        </w:r>
        <w:r w:rsidR="00DF2502" w:rsidRPr="00A46A7E">
          <w:rPr>
            <w:rFonts w:eastAsia="Calibri"/>
            <w:sz w:val="24"/>
            <w:szCs w:val="24"/>
          </w:rPr>
          <w:t xml:space="preserve"> </w:t>
        </w:r>
      </w:ins>
      <w:r w:rsidRPr="00A46A7E">
        <w:rPr>
          <w:rFonts w:eastAsia="Calibri"/>
          <w:sz w:val="24"/>
          <w:szCs w:val="24"/>
        </w:rPr>
        <w:t>by improving the quality of service</w:t>
      </w:r>
      <w:ins w:id="405" w:author="Bijesh Mishra [2]" w:date="2025-01-23T10:05:00Z" w16du:dateUtc="2025-01-23T16:05:00Z">
        <w:r w:rsidR="00DF2502">
          <w:rPr>
            <w:rFonts w:eastAsia="Calibri"/>
            <w:sz w:val="24"/>
            <w:szCs w:val="24"/>
          </w:rPr>
          <w:t>,</w:t>
        </w:r>
      </w:ins>
      <w:r w:rsidRPr="00A46A7E">
        <w:rPr>
          <w:rFonts w:eastAsia="Calibri"/>
          <w:sz w:val="24"/>
          <w:szCs w:val="24"/>
        </w:rPr>
        <w:t xml:space="preserve"> and </w:t>
      </w:r>
      <w:r w:rsidRPr="00A46A7E">
        <w:rPr>
          <w:rFonts w:eastAsia="Calibri"/>
          <w:sz w:val="24"/>
          <w:szCs w:val="24"/>
        </w:rPr>
        <w:lastRenderedPageBreak/>
        <w:t xml:space="preserve">the remaining 43.0% by increasing service utilization [23]. In 2019, approximately 1 </w:t>
      </w:r>
      <w:del w:id="406" w:author="Bijesh Mishra [2]" w:date="2025-01-23T10:05:00Z" w16du:dateUtc="2025-01-23T16:05:00Z">
        <w:r w:rsidRPr="00A46A7E" w:rsidDel="00DF2502">
          <w:rPr>
            <w:rFonts w:eastAsia="Calibri"/>
            <w:sz w:val="24"/>
            <w:szCs w:val="24"/>
          </w:rPr>
          <w:delText>114 000</w:delText>
        </w:r>
      </w:del>
      <w:ins w:id="407" w:author="Bijesh Mishra [2]" w:date="2025-01-23T10:05:00Z" w16du:dateUtc="2025-01-23T16:05:00Z">
        <w:r w:rsidR="00DF2502">
          <w:rPr>
            <w:rFonts w:eastAsia="Calibri"/>
            <w:sz w:val="24"/>
            <w:szCs w:val="24"/>
          </w:rPr>
          <w:t>114,000</w:t>
        </w:r>
      </w:ins>
      <w:r w:rsidRPr="00A46A7E">
        <w:rPr>
          <w:rFonts w:eastAsia="Calibri"/>
          <w:sz w:val="24"/>
          <w:szCs w:val="24"/>
        </w:rPr>
        <w:t xml:space="preserve"> years of life were lost due to poor quality of service in Nepal [23]. Together with the expansion of service, these findings point out the need to improve the quality of service. </w:t>
      </w:r>
    </w:p>
    <w:p w14:paraId="614B5F4B" w14:textId="77777777" w:rsidR="00A46A7E" w:rsidRPr="00A46A7E" w:rsidRDefault="00A46A7E" w:rsidP="00A46A7E">
      <w:pPr>
        <w:pStyle w:val="ListParagraph"/>
        <w:spacing w:line="240" w:lineRule="auto"/>
        <w:jc w:val="both"/>
        <w:rPr>
          <w:rFonts w:eastAsia="Calibri"/>
          <w:sz w:val="24"/>
          <w:szCs w:val="24"/>
        </w:rPr>
      </w:pPr>
    </w:p>
    <w:p w14:paraId="2078FB98" w14:textId="469047FB" w:rsidR="002C7F6E" w:rsidRDefault="00F77DA6" w:rsidP="00C352F1">
      <w:pPr>
        <w:spacing w:line="240" w:lineRule="auto"/>
        <w:jc w:val="both"/>
        <w:rPr>
          <w:rFonts w:eastAsia="Calibri"/>
          <w:sz w:val="24"/>
          <w:szCs w:val="24"/>
        </w:rPr>
      </w:pPr>
      <w:r w:rsidRPr="00C352F1">
        <w:rPr>
          <w:rFonts w:eastAsia="Calibri"/>
          <w:b/>
          <w:sz w:val="24"/>
          <w:szCs w:val="24"/>
        </w:rPr>
        <w:t xml:space="preserve">2. Dual Burden of Diseases: </w:t>
      </w:r>
      <w:r w:rsidRPr="00C352F1">
        <w:rPr>
          <w:rFonts w:eastAsia="Calibri"/>
          <w:sz w:val="24"/>
          <w:szCs w:val="24"/>
        </w:rPr>
        <w:t xml:space="preserve">While CDs persist, NCDs </w:t>
      </w:r>
      <w:del w:id="408" w:author="Bijesh Mishra [2]" w:date="2025-01-23T10:05:00Z" w16du:dateUtc="2025-01-23T16:05:00Z">
        <w:r w:rsidRPr="00C352F1" w:rsidDel="00DF2502">
          <w:rPr>
            <w:rFonts w:eastAsia="Calibri"/>
            <w:sz w:val="24"/>
            <w:szCs w:val="24"/>
          </w:rPr>
          <w:delText xml:space="preserve">now </w:delText>
        </w:r>
      </w:del>
      <w:r w:rsidRPr="00C352F1">
        <w:rPr>
          <w:rFonts w:eastAsia="Calibri"/>
          <w:sz w:val="24"/>
          <w:szCs w:val="24"/>
        </w:rPr>
        <w:t xml:space="preserve">dominate morbidity and mortality. However, the healthcare system remains ill-equipped to address this dual burden due to inadequate infrastructure and policies [3][12]. </w:t>
      </w:r>
    </w:p>
    <w:p w14:paraId="3446B2EA" w14:textId="77777777" w:rsidR="00A46A7E" w:rsidRPr="00C352F1" w:rsidRDefault="00A46A7E" w:rsidP="00C352F1">
      <w:pPr>
        <w:spacing w:line="240" w:lineRule="auto"/>
        <w:jc w:val="both"/>
        <w:rPr>
          <w:rFonts w:eastAsia="Calibri"/>
          <w:b/>
          <w:sz w:val="24"/>
          <w:szCs w:val="24"/>
        </w:rPr>
      </w:pPr>
    </w:p>
    <w:p w14:paraId="5C58B7DB" w14:textId="77777777" w:rsidR="002C7F6E" w:rsidRDefault="00F77DA6" w:rsidP="00C352F1">
      <w:pPr>
        <w:spacing w:line="240" w:lineRule="auto"/>
        <w:jc w:val="both"/>
        <w:rPr>
          <w:rFonts w:eastAsia="Calibri"/>
          <w:sz w:val="24"/>
          <w:szCs w:val="24"/>
        </w:rPr>
      </w:pPr>
      <w:r w:rsidRPr="00C352F1">
        <w:rPr>
          <w:rFonts w:eastAsia="Calibri"/>
          <w:b/>
          <w:sz w:val="24"/>
          <w:szCs w:val="24"/>
        </w:rPr>
        <w:t xml:space="preserve">3. Maternal and Child Health Gaps: </w:t>
      </w:r>
      <w:r w:rsidRPr="00C352F1">
        <w:rPr>
          <w:rFonts w:eastAsia="Calibri"/>
          <w:sz w:val="24"/>
          <w:szCs w:val="24"/>
        </w:rPr>
        <w:t xml:space="preserve">High neonatal mortality rates and unmet contraceptive needs persist, particularly in rural areas, due to limited access to antenatal and postnatal care services [13][15]. </w:t>
      </w:r>
    </w:p>
    <w:p w14:paraId="2442BD20" w14:textId="77777777" w:rsidR="00A46A7E" w:rsidRPr="00C352F1" w:rsidRDefault="00A46A7E" w:rsidP="00C352F1">
      <w:pPr>
        <w:spacing w:line="240" w:lineRule="auto"/>
        <w:jc w:val="both"/>
        <w:rPr>
          <w:rFonts w:eastAsia="Calibri"/>
          <w:sz w:val="24"/>
          <w:szCs w:val="24"/>
        </w:rPr>
      </w:pPr>
    </w:p>
    <w:p w14:paraId="52922AE4" w14:textId="77777777" w:rsidR="002C7F6E" w:rsidRDefault="00F77DA6" w:rsidP="00C352F1">
      <w:pPr>
        <w:spacing w:line="240" w:lineRule="auto"/>
        <w:jc w:val="both"/>
        <w:rPr>
          <w:rFonts w:eastAsia="Calibri"/>
          <w:sz w:val="24"/>
          <w:szCs w:val="24"/>
        </w:rPr>
      </w:pPr>
      <w:r w:rsidRPr="00C352F1">
        <w:rPr>
          <w:rFonts w:eastAsia="Calibri"/>
          <w:b/>
          <w:sz w:val="24"/>
          <w:szCs w:val="24"/>
        </w:rPr>
        <w:t xml:space="preserve">4. Mental Health Challenges: </w:t>
      </w:r>
      <w:r w:rsidRPr="00C352F1">
        <w:rPr>
          <w:rFonts w:eastAsia="Calibri"/>
          <w:sz w:val="24"/>
          <w:szCs w:val="24"/>
        </w:rPr>
        <w:t xml:space="preserve">Rising rates of mental health disorders, compounded by stigma, funding shortages, and a lack of trained professionals, highlight critical care gaps [5][8]. </w:t>
      </w:r>
    </w:p>
    <w:p w14:paraId="4AB6994C" w14:textId="77777777" w:rsidR="00A46A7E" w:rsidRPr="00C352F1" w:rsidRDefault="00A46A7E" w:rsidP="00C352F1">
      <w:pPr>
        <w:spacing w:line="240" w:lineRule="auto"/>
        <w:jc w:val="both"/>
        <w:rPr>
          <w:rFonts w:eastAsia="Calibri"/>
          <w:sz w:val="24"/>
          <w:szCs w:val="24"/>
        </w:rPr>
      </w:pPr>
    </w:p>
    <w:p w14:paraId="4C8460F7" w14:textId="77777777" w:rsidR="002C7F6E" w:rsidRDefault="00F77DA6" w:rsidP="00C352F1">
      <w:pPr>
        <w:spacing w:line="240" w:lineRule="auto"/>
        <w:jc w:val="both"/>
        <w:rPr>
          <w:rFonts w:eastAsia="Calibri"/>
          <w:sz w:val="24"/>
          <w:szCs w:val="24"/>
        </w:rPr>
      </w:pPr>
      <w:r w:rsidRPr="00C352F1">
        <w:rPr>
          <w:rFonts w:eastAsia="Calibri"/>
          <w:b/>
          <w:sz w:val="24"/>
          <w:szCs w:val="24"/>
        </w:rPr>
        <w:t xml:space="preserve">5. Inadequate Focus on Social Determinants of Health (SDH): </w:t>
      </w:r>
      <w:r w:rsidRPr="00C352F1">
        <w:rPr>
          <w:rFonts w:eastAsia="Calibri"/>
          <w:sz w:val="24"/>
          <w:szCs w:val="24"/>
        </w:rPr>
        <w:t xml:space="preserve">Poverty, gender inequality, and social exclusion disproportionately impact marginalized groups, limiting equitable health outcomes [7]. </w:t>
      </w:r>
    </w:p>
    <w:p w14:paraId="2C306D3C" w14:textId="77777777" w:rsidR="00A46A7E" w:rsidRPr="00C352F1" w:rsidRDefault="00A46A7E" w:rsidP="00C352F1">
      <w:pPr>
        <w:spacing w:line="240" w:lineRule="auto"/>
        <w:jc w:val="both"/>
        <w:rPr>
          <w:rFonts w:eastAsia="Calibri"/>
          <w:sz w:val="24"/>
          <w:szCs w:val="24"/>
        </w:rPr>
      </w:pPr>
    </w:p>
    <w:p w14:paraId="0D88D267" w14:textId="77777777" w:rsidR="002C7F6E" w:rsidRDefault="00F77DA6" w:rsidP="00C352F1">
      <w:pPr>
        <w:spacing w:line="240" w:lineRule="auto"/>
        <w:jc w:val="both"/>
        <w:rPr>
          <w:rFonts w:eastAsia="Calibri"/>
          <w:sz w:val="24"/>
          <w:szCs w:val="24"/>
        </w:rPr>
      </w:pPr>
      <w:r w:rsidRPr="00C352F1">
        <w:rPr>
          <w:rFonts w:eastAsia="Calibri"/>
          <w:b/>
          <w:sz w:val="24"/>
          <w:szCs w:val="24"/>
        </w:rPr>
        <w:t xml:space="preserve">6. Impact of Disasters on Health: </w:t>
      </w:r>
      <w:r w:rsidRPr="00C352F1">
        <w:rPr>
          <w:rFonts w:eastAsia="Calibri"/>
          <w:sz w:val="24"/>
          <w:szCs w:val="24"/>
        </w:rPr>
        <w:t xml:space="preserve">Events like earthquakes and pandemics severely disrupt healthcare services, highlighting the need for improved disaster preparedness and response [18][20][22]. </w:t>
      </w:r>
    </w:p>
    <w:p w14:paraId="729FEFDD" w14:textId="77777777" w:rsidR="00A46A7E" w:rsidRPr="00C352F1" w:rsidRDefault="00A46A7E" w:rsidP="00C352F1">
      <w:pPr>
        <w:spacing w:line="240" w:lineRule="auto"/>
        <w:jc w:val="both"/>
        <w:rPr>
          <w:rFonts w:eastAsia="Calibri"/>
          <w:sz w:val="24"/>
          <w:szCs w:val="24"/>
        </w:rPr>
      </w:pPr>
    </w:p>
    <w:p w14:paraId="54FC77C2" w14:textId="77777777" w:rsidR="002C7F6E" w:rsidRPr="00C352F1" w:rsidRDefault="00F77DA6" w:rsidP="00C352F1">
      <w:pPr>
        <w:spacing w:line="240" w:lineRule="auto"/>
        <w:jc w:val="both"/>
        <w:rPr>
          <w:rFonts w:eastAsia="Calibri"/>
          <w:sz w:val="24"/>
          <w:szCs w:val="24"/>
        </w:rPr>
      </w:pPr>
      <w:r w:rsidRPr="00C352F1">
        <w:rPr>
          <w:rFonts w:eastAsia="Calibri"/>
          <w:b/>
          <w:sz w:val="24"/>
          <w:szCs w:val="24"/>
        </w:rPr>
        <w:t xml:space="preserve">7. Underinvestment in Health Research: </w:t>
      </w:r>
      <w:r w:rsidRPr="00C352F1">
        <w:rPr>
          <w:rFonts w:eastAsia="Calibri"/>
          <w:sz w:val="24"/>
          <w:szCs w:val="24"/>
        </w:rPr>
        <w:t xml:space="preserve">Insufficient funding for health research limits evidence-based policymaking and the understanding of disease patterns and SDH impacts [12][14]. </w:t>
      </w:r>
    </w:p>
    <w:p w14:paraId="748B2C1C" w14:textId="77777777" w:rsidR="002C7F6E" w:rsidRPr="00C352F1" w:rsidRDefault="002C7F6E" w:rsidP="00C352F1">
      <w:pPr>
        <w:spacing w:line="240" w:lineRule="auto"/>
        <w:jc w:val="both"/>
        <w:rPr>
          <w:rFonts w:eastAsia="Calibri"/>
          <w:sz w:val="24"/>
          <w:szCs w:val="24"/>
        </w:rPr>
      </w:pPr>
    </w:p>
    <w:p w14:paraId="1A2817D3" w14:textId="77777777" w:rsidR="002C7F6E" w:rsidRPr="00C352F1" w:rsidRDefault="00F77DA6" w:rsidP="00012147">
      <w:pPr>
        <w:numPr>
          <w:ilvl w:val="0"/>
          <w:numId w:val="14"/>
        </w:numPr>
        <w:spacing w:line="240" w:lineRule="auto"/>
        <w:jc w:val="both"/>
        <w:rPr>
          <w:rFonts w:eastAsia="Calibri"/>
          <w:sz w:val="24"/>
          <w:szCs w:val="24"/>
        </w:rPr>
      </w:pPr>
      <w:r w:rsidRPr="00C352F1">
        <w:rPr>
          <w:rFonts w:eastAsia="Calibri"/>
          <w:sz w:val="24"/>
          <w:szCs w:val="24"/>
          <w:u w:val="single"/>
        </w:rPr>
        <w:t xml:space="preserve">High-Level Recommendations </w:t>
      </w:r>
    </w:p>
    <w:p w14:paraId="0F26B1A1" w14:textId="77777777" w:rsidR="002C7F6E" w:rsidRPr="00C352F1" w:rsidRDefault="002C7F6E" w:rsidP="00C352F1">
      <w:pPr>
        <w:spacing w:line="240" w:lineRule="auto"/>
        <w:ind w:left="720"/>
        <w:jc w:val="both"/>
        <w:rPr>
          <w:rFonts w:eastAsia="Calibri"/>
          <w:sz w:val="24"/>
          <w:szCs w:val="24"/>
          <w:u w:val="single"/>
        </w:rPr>
      </w:pPr>
    </w:p>
    <w:p w14:paraId="5A7914E6" w14:textId="69B47F1F" w:rsidR="002C7F6E" w:rsidRDefault="00F77DA6" w:rsidP="00C352F1">
      <w:pPr>
        <w:spacing w:line="240" w:lineRule="auto"/>
        <w:jc w:val="both"/>
        <w:rPr>
          <w:rFonts w:eastAsia="Calibri"/>
          <w:sz w:val="24"/>
          <w:szCs w:val="24"/>
        </w:rPr>
      </w:pPr>
      <w:r w:rsidRPr="00C352F1">
        <w:rPr>
          <w:rFonts w:eastAsia="Calibri"/>
          <w:sz w:val="24"/>
          <w:szCs w:val="24"/>
        </w:rPr>
        <w:t xml:space="preserve">Addressing Nepal’s health challenges requires a multifaceted approach </w:t>
      </w:r>
      <w:del w:id="409" w:author="Bijesh Mishra [2]" w:date="2025-01-23T10:05:00Z" w16du:dateUtc="2025-01-23T16:05:00Z">
        <w:r w:rsidRPr="00C352F1" w:rsidDel="00DF2502">
          <w:rPr>
            <w:rFonts w:eastAsia="Calibri"/>
            <w:sz w:val="24"/>
            <w:szCs w:val="24"/>
          </w:rPr>
          <w:delText>that integrates</w:delText>
        </w:r>
      </w:del>
      <w:ins w:id="410" w:author="Bijesh Mishra [2]" w:date="2025-01-23T10:05:00Z" w16du:dateUtc="2025-01-23T16:05:00Z">
        <w:r w:rsidR="00DF2502">
          <w:rPr>
            <w:rFonts w:eastAsia="Calibri"/>
            <w:sz w:val="24"/>
            <w:szCs w:val="24"/>
          </w:rPr>
          <w:t>integrating</w:t>
        </w:r>
      </w:ins>
      <w:r w:rsidRPr="00C352F1">
        <w:rPr>
          <w:rFonts w:eastAsia="Calibri"/>
          <w:sz w:val="24"/>
          <w:szCs w:val="24"/>
        </w:rPr>
        <w:t xml:space="preserve"> infrastructure development, workforce training, and systemic reforms. Strengthening health systems to ensure equity and resilience will improve outcomes across all sectors while safeguarding against future crises. </w:t>
      </w:r>
    </w:p>
    <w:p w14:paraId="33CAE33B" w14:textId="77777777" w:rsidR="00A46A7E" w:rsidRPr="00C352F1" w:rsidRDefault="00A46A7E" w:rsidP="00C352F1">
      <w:pPr>
        <w:spacing w:line="240" w:lineRule="auto"/>
        <w:jc w:val="both"/>
        <w:rPr>
          <w:rFonts w:eastAsia="Calibri"/>
          <w:sz w:val="24"/>
          <w:szCs w:val="24"/>
        </w:rPr>
      </w:pPr>
    </w:p>
    <w:p w14:paraId="7223AA39" w14:textId="77777777" w:rsidR="002C7F6E" w:rsidRDefault="00F77DA6" w:rsidP="00C352F1">
      <w:pPr>
        <w:spacing w:line="240" w:lineRule="auto"/>
        <w:jc w:val="both"/>
        <w:rPr>
          <w:rFonts w:eastAsia="Calibri"/>
          <w:b/>
          <w:sz w:val="24"/>
          <w:szCs w:val="24"/>
        </w:rPr>
      </w:pPr>
      <w:r w:rsidRPr="00C352F1">
        <w:rPr>
          <w:rFonts w:eastAsia="Calibri"/>
          <w:b/>
          <w:sz w:val="24"/>
          <w:szCs w:val="24"/>
        </w:rPr>
        <w:t xml:space="preserve">Immediate (0–3 Years) </w:t>
      </w:r>
    </w:p>
    <w:p w14:paraId="77B7FE6A" w14:textId="77777777" w:rsidR="00A46A7E" w:rsidRPr="00C352F1" w:rsidRDefault="00A46A7E" w:rsidP="00C352F1">
      <w:pPr>
        <w:spacing w:line="240" w:lineRule="auto"/>
        <w:jc w:val="both"/>
        <w:rPr>
          <w:rFonts w:eastAsia="Calibri"/>
          <w:b/>
          <w:sz w:val="24"/>
          <w:szCs w:val="24"/>
        </w:rPr>
      </w:pPr>
    </w:p>
    <w:p w14:paraId="5D463169" w14:textId="77777777" w:rsidR="002C7F6E" w:rsidRPr="00A46A7E" w:rsidRDefault="00F77DA6" w:rsidP="003C58F6">
      <w:pPr>
        <w:pStyle w:val="ListParagraph"/>
        <w:numPr>
          <w:ilvl w:val="0"/>
          <w:numId w:val="57"/>
        </w:numPr>
        <w:spacing w:line="240" w:lineRule="auto"/>
        <w:jc w:val="both"/>
        <w:rPr>
          <w:rFonts w:eastAsia="Calibri"/>
          <w:sz w:val="24"/>
          <w:szCs w:val="24"/>
        </w:rPr>
      </w:pPr>
      <w:r w:rsidRPr="00A46A7E">
        <w:rPr>
          <w:rFonts w:eastAsia="Calibri"/>
          <w:sz w:val="24"/>
          <w:szCs w:val="24"/>
        </w:rPr>
        <w:t xml:space="preserve">Expand Healthcare Access in Rural Areas: Build new healthcare facilities and introduce mobile health units in underserved regions [4][10]. </w:t>
      </w:r>
    </w:p>
    <w:p w14:paraId="68E267C7" w14:textId="77777777" w:rsidR="002C7F6E" w:rsidRPr="00A46A7E" w:rsidRDefault="00F77DA6" w:rsidP="003C58F6">
      <w:pPr>
        <w:pStyle w:val="ListParagraph"/>
        <w:numPr>
          <w:ilvl w:val="0"/>
          <w:numId w:val="57"/>
        </w:numPr>
        <w:spacing w:line="240" w:lineRule="auto"/>
        <w:jc w:val="both"/>
        <w:rPr>
          <w:rFonts w:eastAsia="Calibri"/>
          <w:sz w:val="24"/>
          <w:szCs w:val="24"/>
        </w:rPr>
      </w:pPr>
      <w:r w:rsidRPr="00A46A7E">
        <w:rPr>
          <w:rFonts w:eastAsia="Calibri"/>
          <w:sz w:val="24"/>
          <w:szCs w:val="24"/>
        </w:rPr>
        <w:t xml:space="preserve">Strengthen Maternal and Child Health: Scale up antenatal and postnatal care programs and ensure universal access to family planning resources [13][15]. </w:t>
      </w:r>
    </w:p>
    <w:p w14:paraId="50B426F1" w14:textId="77777777" w:rsidR="002C7F6E" w:rsidRPr="00A46A7E" w:rsidRDefault="00F77DA6" w:rsidP="003C58F6">
      <w:pPr>
        <w:pStyle w:val="ListParagraph"/>
        <w:numPr>
          <w:ilvl w:val="0"/>
          <w:numId w:val="57"/>
        </w:numPr>
        <w:spacing w:line="240" w:lineRule="auto"/>
        <w:jc w:val="both"/>
        <w:rPr>
          <w:rFonts w:eastAsia="Calibri"/>
          <w:sz w:val="24"/>
          <w:szCs w:val="24"/>
        </w:rPr>
      </w:pPr>
      <w:r w:rsidRPr="00A46A7E">
        <w:rPr>
          <w:rFonts w:eastAsia="Calibri"/>
          <w:sz w:val="24"/>
          <w:szCs w:val="24"/>
        </w:rPr>
        <w:t xml:space="preserve">Enhance Mental Health Services: Allocate emergency funding for mental health infrastructure, implement culturally responsive suicide prevention programs, and combat stigma through awareness campaigns [5][6]. </w:t>
      </w:r>
    </w:p>
    <w:p w14:paraId="2A46C9BD" w14:textId="77777777" w:rsidR="002C7F6E" w:rsidRDefault="00F77DA6" w:rsidP="003C58F6">
      <w:pPr>
        <w:pStyle w:val="ListParagraph"/>
        <w:numPr>
          <w:ilvl w:val="0"/>
          <w:numId w:val="57"/>
        </w:numPr>
        <w:spacing w:line="240" w:lineRule="auto"/>
        <w:jc w:val="both"/>
        <w:rPr>
          <w:rFonts w:eastAsia="Calibri"/>
          <w:sz w:val="24"/>
          <w:szCs w:val="24"/>
        </w:rPr>
      </w:pPr>
      <w:r w:rsidRPr="00A46A7E">
        <w:rPr>
          <w:rFonts w:eastAsia="Calibri"/>
          <w:sz w:val="24"/>
          <w:szCs w:val="24"/>
        </w:rPr>
        <w:lastRenderedPageBreak/>
        <w:t xml:space="preserve">Disaster Preparedness and Response: Develop disaster resilience plans for health systems and train healthcare workers in disaster management [18][20][22]. </w:t>
      </w:r>
    </w:p>
    <w:p w14:paraId="173200BC" w14:textId="77777777" w:rsidR="00A46A7E" w:rsidRPr="00A46A7E" w:rsidRDefault="00A46A7E" w:rsidP="00A46A7E">
      <w:pPr>
        <w:pStyle w:val="ListParagraph"/>
        <w:spacing w:line="240" w:lineRule="auto"/>
        <w:jc w:val="both"/>
        <w:rPr>
          <w:rFonts w:eastAsia="Calibri"/>
          <w:sz w:val="24"/>
          <w:szCs w:val="24"/>
        </w:rPr>
      </w:pPr>
    </w:p>
    <w:p w14:paraId="78B6177F" w14:textId="77777777" w:rsidR="002C7F6E" w:rsidRDefault="00F77DA6" w:rsidP="00C352F1">
      <w:pPr>
        <w:spacing w:line="240" w:lineRule="auto"/>
        <w:jc w:val="both"/>
        <w:rPr>
          <w:rFonts w:eastAsia="Calibri"/>
          <w:b/>
          <w:sz w:val="24"/>
          <w:szCs w:val="24"/>
        </w:rPr>
      </w:pPr>
      <w:r w:rsidRPr="00C352F1">
        <w:rPr>
          <w:rFonts w:eastAsia="Calibri"/>
          <w:b/>
          <w:sz w:val="24"/>
          <w:szCs w:val="24"/>
        </w:rPr>
        <w:t xml:space="preserve">Intermediate (3–5 Years) </w:t>
      </w:r>
    </w:p>
    <w:p w14:paraId="7BBB8B92" w14:textId="77777777" w:rsidR="00F77DA6" w:rsidRPr="00C352F1" w:rsidRDefault="00F77DA6" w:rsidP="00C352F1">
      <w:pPr>
        <w:spacing w:line="240" w:lineRule="auto"/>
        <w:jc w:val="both"/>
        <w:rPr>
          <w:rFonts w:eastAsia="Calibri"/>
          <w:b/>
          <w:sz w:val="24"/>
          <w:szCs w:val="24"/>
        </w:rPr>
      </w:pPr>
    </w:p>
    <w:p w14:paraId="2E8710C1" w14:textId="703CEFDF" w:rsidR="00A46A7E" w:rsidRPr="00113E2B" w:rsidRDefault="00F77DA6" w:rsidP="003C58F6">
      <w:pPr>
        <w:pStyle w:val="ListParagraph"/>
        <w:numPr>
          <w:ilvl w:val="0"/>
          <w:numId w:val="58"/>
        </w:numPr>
        <w:spacing w:line="240" w:lineRule="auto"/>
        <w:jc w:val="both"/>
        <w:rPr>
          <w:rFonts w:eastAsia="Calibri"/>
          <w:sz w:val="24"/>
          <w:szCs w:val="24"/>
        </w:rPr>
      </w:pPr>
      <w:r w:rsidRPr="00113E2B">
        <w:rPr>
          <w:rFonts w:eastAsia="Calibri"/>
          <w:sz w:val="24"/>
          <w:szCs w:val="24"/>
        </w:rPr>
        <w:t xml:space="preserve">Integrate NCD Management into Primary Healthcare: Train healthcare workers in NCD screening and management and promote health campaigns focusing on lifestyle changes [3][12]. </w:t>
      </w:r>
    </w:p>
    <w:p w14:paraId="147B6264" w14:textId="77777777" w:rsidR="002C7F6E" w:rsidRPr="00113E2B" w:rsidRDefault="00F77DA6" w:rsidP="003C58F6">
      <w:pPr>
        <w:pStyle w:val="ListParagraph"/>
        <w:numPr>
          <w:ilvl w:val="0"/>
          <w:numId w:val="58"/>
        </w:numPr>
        <w:spacing w:line="240" w:lineRule="auto"/>
        <w:jc w:val="both"/>
        <w:rPr>
          <w:rFonts w:eastAsia="Calibri"/>
          <w:sz w:val="24"/>
          <w:szCs w:val="24"/>
        </w:rPr>
      </w:pPr>
      <w:r w:rsidRPr="00113E2B">
        <w:rPr>
          <w:rFonts w:eastAsia="Calibri"/>
          <w:sz w:val="24"/>
          <w:szCs w:val="24"/>
        </w:rPr>
        <w:t xml:space="preserve">Expand the Mental Health Workforce: Develop training programs for mental health professionals and integrate services into primary healthcare [6][8]. </w:t>
      </w:r>
    </w:p>
    <w:p w14:paraId="5C7A5CAF" w14:textId="77777777" w:rsidR="002C7F6E" w:rsidRPr="00113E2B" w:rsidRDefault="00F77DA6" w:rsidP="003C58F6">
      <w:pPr>
        <w:pStyle w:val="ListParagraph"/>
        <w:numPr>
          <w:ilvl w:val="0"/>
          <w:numId w:val="58"/>
        </w:numPr>
        <w:spacing w:line="240" w:lineRule="auto"/>
        <w:jc w:val="both"/>
        <w:rPr>
          <w:rFonts w:eastAsia="Calibri"/>
          <w:sz w:val="24"/>
          <w:szCs w:val="24"/>
        </w:rPr>
      </w:pPr>
      <w:r w:rsidRPr="00113E2B">
        <w:rPr>
          <w:rFonts w:eastAsia="Calibri"/>
          <w:sz w:val="24"/>
          <w:szCs w:val="24"/>
        </w:rPr>
        <w:t xml:space="preserve">Invest in Health Research: Prioritize research funding linking SDH with health outcomes and strengthen partnerships with academic and international organizations [12][14]. </w:t>
      </w:r>
    </w:p>
    <w:p w14:paraId="5D4294EB" w14:textId="77777777" w:rsidR="002C7F6E" w:rsidRDefault="00F77DA6" w:rsidP="003C58F6">
      <w:pPr>
        <w:pStyle w:val="ListParagraph"/>
        <w:numPr>
          <w:ilvl w:val="0"/>
          <w:numId w:val="58"/>
        </w:numPr>
        <w:spacing w:line="240" w:lineRule="auto"/>
        <w:jc w:val="both"/>
        <w:rPr>
          <w:rFonts w:eastAsia="Calibri"/>
          <w:sz w:val="24"/>
          <w:szCs w:val="24"/>
        </w:rPr>
      </w:pPr>
      <w:r w:rsidRPr="00113E2B">
        <w:rPr>
          <w:rFonts w:eastAsia="Calibri"/>
          <w:sz w:val="24"/>
          <w:szCs w:val="24"/>
        </w:rPr>
        <w:t xml:space="preserve">Nepal's federal structure, comprising 753 local governments, presents an opportunity to gather context-specific data for informed decision-making. Integrating research into government and non-government sectors can foster knowledge sharing and enhance capacity building, bridging the gap between research and policymaking. Additionally, adopting technologies like telemedicine could improve service quality in remote areas [24]. </w:t>
      </w:r>
    </w:p>
    <w:p w14:paraId="262CDA98" w14:textId="77777777" w:rsidR="00113E2B" w:rsidRPr="00113E2B" w:rsidRDefault="00113E2B" w:rsidP="00113E2B">
      <w:pPr>
        <w:pStyle w:val="ListParagraph"/>
        <w:spacing w:line="240" w:lineRule="auto"/>
        <w:jc w:val="both"/>
        <w:rPr>
          <w:rFonts w:eastAsia="Calibri"/>
          <w:sz w:val="24"/>
          <w:szCs w:val="24"/>
        </w:rPr>
      </w:pPr>
    </w:p>
    <w:p w14:paraId="5E57D210" w14:textId="77777777" w:rsidR="002C7F6E" w:rsidRDefault="00F77DA6" w:rsidP="00C352F1">
      <w:pPr>
        <w:spacing w:line="240" w:lineRule="auto"/>
        <w:jc w:val="both"/>
        <w:rPr>
          <w:rFonts w:eastAsia="Calibri"/>
          <w:b/>
          <w:sz w:val="24"/>
          <w:szCs w:val="24"/>
        </w:rPr>
      </w:pPr>
      <w:r w:rsidRPr="00C352F1">
        <w:rPr>
          <w:rFonts w:eastAsia="Calibri"/>
          <w:b/>
          <w:sz w:val="24"/>
          <w:szCs w:val="24"/>
        </w:rPr>
        <w:t xml:space="preserve">Long-Term (5+ Years) </w:t>
      </w:r>
    </w:p>
    <w:p w14:paraId="24C50E47" w14:textId="77777777" w:rsidR="00113E2B" w:rsidRPr="00C352F1" w:rsidRDefault="00113E2B" w:rsidP="00C352F1">
      <w:pPr>
        <w:spacing w:line="240" w:lineRule="auto"/>
        <w:jc w:val="both"/>
        <w:rPr>
          <w:rFonts w:eastAsia="Calibri"/>
          <w:b/>
          <w:sz w:val="24"/>
          <w:szCs w:val="24"/>
        </w:rPr>
      </w:pPr>
    </w:p>
    <w:p w14:paraId="6A228FB8" w14:textId="77777777" w:rsidR="002C7F6E" w:rsidRPr="00113E2B" w:rsidRDefault="00F77DA6" w:rsidP="003C58F6">
      <w:pPr>
        <w:pStyle w:val="ListParagraph"/>
        <w:numPr>
          <w:ilvl w:val="0"/>
          <w:numId w:val="59"/>
        </w:numPr>
        <w:spacing w:line="240" w:lineRule="auto"/>
        <w:jc w:val="both"/>
        <w:rPr>
          <w:rFonts w:eastAsia="Calibri"/>
          <w:b/>
          <w:sz w:val="24"/>
          <w:szCs w:val="24"/>
        </w:rPr>
      </w:pPr>
      <w:r w:rsidRPr="00113E2B">
        <w:rPr>
          <w:rFonts w:eastAsia="Calibri"/>
          <w:sz w:val="24"/>
          <w:szCs w:val="24"/>
        </w:rPr>
        <w:t xml:space="preserve">Develop Sustainable Health Financing Models: Establish equitable health insurance schemes and dedicated funding streams for NCD prevention and mental health services [7]. </w:t>
      </w:r>
    </w:p>
    <w:p w14:paraId="4AF072DD" w14:textId="77777777" w:rsidR="002C7F6E" w:rsidRPr="00113E2B" w:rsidRDefault="00F77DA6" w:rsidP="003C58F6">
      <w:pPr>
        <w:pStyle w:val="ListParagraph"/>
        <w:numPr>
          <w:ilvl w:val="0"/>
          <w:numId w:val="59"/>
        </w:numPr>
        <w:spacing w:line="240" w:lineRule="auto"/>
        <w:jc w:val="both"/>
        <w:rPr>
          <w:rFonts w:eastAsia="Calibri"/>
          <w:sz w:val="24"/>
          <w:szCs w:val="24"/>
        </w:rPr>
      </w:pPr>
      <w:r w:rsidRPr="00113E2B">
        <w:rPr>
          <w:rFonts w:eastAsia="Calibri"/>
          <w:sz w:val="24"/>
          <w:szCs w:val="24"/>
        </w:rPr>
        <w:t xml:space="preserve">Strengthen National Health Policy Frameworks: Update policies to address NCDs, mental health, and SDH comprehensively [5][12]. </w:t>
      </w:r>
    </w:p>
    <w:p w14:paraId="05736D24" w14:textId="77777777" w:rsidR="002C7F6E" w:rsidRPr="00113E2B" w:rsidRDefault="00F77DA6" w:rsidP="003C58F6">
      <w:pPr>
        <w:pStyle w:val="ListParagraph"/>
        <w:numPr>
          <w:ilvl w:val="0"/>
          <w:numId w:val="59"/>
        </w:numPr>
        <w:spacing w:line="240" w:lineRule="auto"/>
        <w:jc w:val="both"/>
        <w:rPr>
          <w:rFonts w:eastAsia="Calibri"/>
          <w:sz w:val="24"/>
          <w:szCs w:val="24"/>
        </w:rPr>
      </w:pPr>
      <w:r w:rsidRPr="00113E2B">
        <w:rPr>
          <w:rFonts w:eastAsia="Calibri"/>
          <w:sz w:val="24"/>
          <w:szCs w:val="24"/>
        </w:rPr>
        <w:t xml:space="preserve">Enhance Surveillance Systems: Build robust data systems to track health trends, inequities, and intervention outcomes [12][15]. </w:t>
      </w:r>
    </w:p>
    <w:p w14:paraId="382EC449" w14:textId="77777777" w:rsidR="002C7F6E" w:rsidRPr="00113E2B" w:rsidRDefault="00F77DA6" w:rsidP="003C58F6">
      <w:pPr>
        <w:pStyle w:val="ListParagraph"/>
        <w:numPr>
          <w:ilvl w:val="0"/>
          <w:numId w:val="59"/>
        </w:numPr>
        <w:spacing w:line="240" w:lineRule="auto"/>
        <w:jc w:val="both"/>
        <w:rPr>
          <w:rFonts w:eastAsia="Calibri"/>
          <w:sz w:val="24"/>
          <w:szCs w:val="24"/>
        </w:rPr>
      </w:pPr>
      <w:r w:rsidRPr="00113E2B">
        <w:rPr>
          <w:rFonts w:eastAsia="Calibri"/>
          <w:sz w:val="24"/>
          <w:szCs w:val="24"/>
        </w:rPr>
        <w:t xml:space="preserve">Disaster Preparedness: Formulate a comprehensive health emergency framework, leveraging lessons from past disasters, and fund research on disaster health impacts [20][22]. </w:t>
      </w:r>
    </w:p>
    <w:p w14:paraId="752D05EC" w14:textId="77777777" w:rsidR="002C7F6E" w:rsidRDefault="002C7F6E" w:rsidP="00C352F1">
      <w:pPr>
        <w:spacing w:line="240" w:lineRule="auto"/>
        <w:jc w:val="both"/>
        <w:rPr>
          <w:ins w:id="411" w:author="Bijesh Mishra" w:date="2025-01-22T23:08:00Z" w16du:dateUtc="2025-01-23T05:08:00Z"/>
          <w:rFonts w:eastAsia="Calibri"/>
          <w:sz w:val="24"/>
          <w:szCs w:val="24"/>
        </w:rPr>
      </w:pPr>
    </w:p>
    <w:p w14:paraId="062B18D2" w14:textId="77777777" w:rsidR="00BB04A8" w:rsidRPr="00C352F1" w:rsidDel="00012147" w:rsidRDefault="00BB04A8" w:rsidP="00C352F1">
      <w:pPr>
        <w:spacing w:line="240" w:lineRule="auto"/>
        <w:jc w:val="both"/>
        <w:rPr>
          <w:del w:id="412" w:author="Bijesh Mishra" w:date="2025-01-22T23:11:00Z" w16du:dateUtc="2025-01-23T05:11:00Z"/>
          <w:rFonts w:eastAsia="Calibri"/>
          <w:sz w:val="24"/>
          <w:szCs w:val="24"/>
        </w:rPr>
      </w:pPr>
    </w:p>
    <w:p w14:paraId="5B493408" w14:textId="7F941174" w:rsidR="002C7F6E" w:rsidRPr="00113E2B" w:rsidRDefault="00F77DA6" w:rsidP="00113E2B">
      <w:pPr>
        <w:spacing w:line="240" w:lineRule="auto"/>
        <w:jc w:val="both"/>
        <w:rPr>
          <w:rFonts w:eastAsia="Calibri"/>
          <w:b/>
          <w:bCs/>
          <w:sz w:val="24"/>
          <w:szCs w:val="24"/>
        </w:rPr>
      </w:pPr>
      <w:del w:id="413" w:author="Bijesh Mishra [2]" w:date="2025-01-23T10:07:00Z" w16du:dateUtc="2025-01-23T16:07:00Z">
        <w:r w:rsidRPr="00113E2B" w:rsidDel="003A2653">
          <w:rPr>
            <w:rFonts w:eastAsia="Calibri"/>
            <w:b/>
            <w:bCs/>
            <w:sz w:val="24"/>
            <w:szCs w:val="24"/>
          </w:rPr>
          <w:delText>R</w:delText>
        </w:r>
      </w:del>
      <w:del w:id="414" w:author="Bijesh Mishra [2]" w:date="2025-01-23T10:06:00Z" w16du:dateUtc="2025-01-23T16:06:00Z">
        <w:r w:rsidRPr="00113E2B" w:rsidDel="003A2653">
          <w:rPr>
            <w:rFonts w:eastAsia="Calibri"/>
            <w:b/>
            <w:bCs/>
            <w:sz w:val="24"/>
            <w:szCs w:val="24"/>
          </w:rPr>
          <w:delText>eferences</w:delText>
        </w:r>
      </w:del>
      <w:ins w:id="415" w:author="Bijesh Mishra [2]" w:date="2025-01-23T10:07:00Z" w16du:dateUtc="2025-01-23T16:07:00Z">
        <w:r w:rsidR="003A2653">
          <w:rPr>
            <w:rFonts w:eastAsia="Calibri"/>
            <w:b/>
            <w:bCs/>
            <w:sz w:val="24"/>
            <w:szCs w:val="24"/>
          </w:rPr>
          <w:t>References</w:t>
        </w:r>
      </w:ins>
      <w:r w:rsidRPr="00113E2B">
        <w:rPr>
          <w:rFonts w:eastAsia="Calibri"/>
          <w:b/>
          <w:bCs/>
          <w:sz w:val="24"/>
          <w:szCs w:val="24"/>
        </w:rPr>
        <w:t xml:space="preserve"> </w:t>
      </w:r>
    </w:p>
    <w:p w14:paraId="40F9A8D6" w14:textId="77777777" w:rsidR="00113E2B" w:rsidRPr="00113E2B" w:rsidRDefault="00113E2B" w:rsidP="00113E2B">
      <w:pPr>
        <w:spacing w:line="240" w:lineRule="auto"/>
        <w:jc w:val="both"/>
        <w:rPr>
          <w:rFonts w:eastAsia="Calibri"/>
          <w:b/>
          <w:bCs/>
          <w:sz w:val="24"/>
          <w:szCs w:val="24"/>
        </w:rPr>
      </w:pPr>
    </w:p>
    <w:p w14:paraId="225DF624" w14:textId="77777777" w:rsidR="002C7F6E" w:rsidRPr="00C352F1" w:rsidRDefault="00F77DA6" w:rsidP="00113E2B">
      <w:pPr>
        <w:spacing w:line="240" w:lineRule="auto"/>
        <w:rPr>
          <w:rFonts w:eastAsia="Calibri"/>
          <w:sz w:val="24"/>
          <w:szCs w:val="24"/>
        </w:rPr>
      </w:pPr>
      <w:r w:rsidRPr="00C352F1">
        <w:rPr>
          <w:rFonts w:eastAsia="Calibri"/>
          <w:sz w:val="24"/>
          <w:szCs w:val="24"/>
        </w:rPr>
        <w:t>1. Ministry of Health and Population (</w:t>
      </w:r>
      <w:proofErr w:type="spellStart"/>
      <w:r w:rsidRPr="00C352F1">
        <w:rPr>
          <w:rFonts w:eastAsia="Calibri"/>
          <w:sz w:val="24"/>
          <w:szCs w:val="24"/>
        </w:rPr>
        <w:t>MoHP</w:t>
      </w:r>
      <w:proofErr w:type="spellEnd"/>
      <w:r w:rsidRPr="00C352F1">
        <w:rPr>
          <w:rFonts w:eastAsia="Calibri"/>
          <w:sz w:val="24"/>
          <w:szCs w:val="24"/>
        </w:rPr>
        <w:t xml:space="preserve">). (2022). Nepal Health Sector Strategy (NHSS): Progress Report. Kathmandu, Nepal: </w:t>
      </w:r>
      <w:proofErr w:type="spellStart"/>
      <w:r w:rsidRPr="00C352F1">
        <w:rPr>
          <w:rFonts w:eastAsia="Calibri"/>
          <w:sz w:val="24"/>
          <w:szCs w:val="24"/>
        </w:rPr>
        <w:t>MoHP</w:t>
      </w:r>
      <w:proofErr w:type="spellEnd"/>
      <w:r w:rsidRPr="00C352F1">
        <w:rPr>
          <w:rFonts w:eastAsia="Calibri"/>
          <w:sz w:val="24"/>
          <w:szCs w:val="24"/>
        </w:rPr>
        <w:t xml:space="preserve">. </w:t>
      </w:r>
    </w:p>
    <w:p w14:paraId="09B897C0" w14:textId="77777777" w:rsidR="002C7F6E" w:rsidRPr="00C352F1" w:rsidRDefault="00F77DA6" w:rsidP="00113E2B">
      <w:pPr>
        <w:spacing w:line="240" w:lineRule="auto"/>
        <w:rPr>
          <w:rFonts w:eastAsia="Calibri"/>
          <w:sz w:val="24"/>
          <w:szCs w:val="24"/>
        </w:rPr>
      </w:pPr>
      <w:r w:rsidRPr="00C352F1">
        <w:rPr>
          <w:rFonts w:eastAsia="Calibri"/>
          <w:sz w:val="24"/>
          <w:szCs w:val="24"/>
        </w:rPr>
        <w:t xml:space="preserve">2. World Health Organization (WHO). (2020). Global Health Observatory Data: Nepal Health Statistics. Geneva: WHO. </w:t>
      </w:r>
    </w:p>
    <w:p w14:paraId="09A25DF8" w14:textId="77777777" w:rsidR="002C7F6E" w:rsidRPr="00C352F1" w:rsidRDefault="00F77DA6" w:rsidP="00113E2B">
      <w:pPr>
        <w:spacing w:line="240" w:lineRule="auto"/>
        <w:rPr>
          <w:rFonts w:eastAsia="Calibri"/>
          <w:sz w:val="24"/>
          <w:szCs w:val="24"/>
        </w:rPr>
      </w:pPr>
      <w:r w:rsidRPr="00C352F1">
        <w:rPr>
          <w:rFonts w:eastAsia="Calibri"/>
          <w:sz w:val="24"/>
          <w:szCs w:val="24"/>
        </w:rPr>
        <w:t xml:space="preserve">3. Bhandari, G. P., &amp; </w:t>
      </w:r>
      <w:proofErr w:type="spellStart"/>
      <w:r w:rsidRPr="00C352F1">
        <w:rPr>
          <w:rFonts w:eastAsia="Calibri"/>
          <w:sz w:val="24"/>
          <w:szCs w:val="24"/>
        </w:rPr>
        <w:t>Angdembe</w:t>
      </w:r>
      <w:proofErr w:type="spellEnd"/>
      <w:r w:rsidRPr="00C352F1">
        <w:rPr>
          <w:rFonts w:eastAsia="Calibri"/>
          <w:sz w:val="24"/>
          <w:szCs w:val="24"/>
        </w:rPr>
        <w:t xml:space="preserve">, M. R. (2018). Epidemiological Transition in Nepal: Implications for Public Health. Journal of Nepal Health Research Council, 16(2), 140–145. </w:t>
      </w:r>
    </w:p>
    <w:p w14:paraId="34FBB5EE" w14:textId="77777777" w:rsidR="002C7F6E" w:rsidRPr="00C352F1" w:rsidRDefault="00F77DA6" w:rsidP="00113E2B">
      <w:pPr>
        <w:spacing w:line="240" w:lineRule="auto"/>
        <w:rPr>
          <w:rFonts w:eastAsia="Calibri"/>
          <w:sz w:val="24"/>
          <w:szCs w:val="24"/>
        </w:rPr>
      </w:pPr>
      <w:r w:rsidRPr="00C352F1">
        <w:rPr>
          <w:rFonts w:eastAsia="Calibri"/>
          <w:sz w:val="24"/>
          <w:szCs w:val="24"/>
        </w:rPr>
        <w:t>4. Department of Health Services (</w:t>
      </w:r>
      <w:proofErr w:type="spellStart"/>
      <w:r w:rsidRPr="00C352F1">
        <w:rPr>
          <w:rFonts w:eastAsia="Calibri"/>
          <w:sz w:val="24"/>
          <w:szCs w:val="24"/>
        </w:rPr>
        <w:t>DoHS</w:t>
      </w:r>
      <w:proofErr w:type="spellEnd"/>
      <w:r w:rsidRPr="00C352F1">
        <w:rPr>
          <w:rFonts w:eastAsia="Calibri"/>
          <w:sz w:val="24"/>
          <w:szCs w:val="24"/>
        </w:rPr>
        <w:t xml:space="preserve">). (2022). Annual Health Report 2021/22. Kathmandu, Nepal: </w:t>
      </w:r>
      <w:proofErr w:type="spellStart"/>
      <w:r w:rsidRPr="00C352F1">
        <w:rPr>
          <w:rFonts w:eastAsia="Calibri"/>
          <w:sz w:val="24"/>
          <w:szCs w:val="24"/>
        </w:rPr>
        <w:t>DoHS</w:t>
      </w:r>
      <w:proofErr w:type="spellEnd"/>
      <w:r w:rsidRPr="00C352F1">
        <w:rPr>
          <w:rFonts w:eastAsia="Calibri"/>
          <w:sz w:val="24"/>
          <w:szCs w:val="24"/>
        </w:rPr>
        <w:t xml:space="preserve">. </w:t>
      </w:r>
    </w:p>
    <w:p w14:paraId="377F4633" w14:textId="77777777" w:rsidR="002C7F6E" w:rsidRPr="00C352F1" w:rsidRDefault="00F77DA6" w:rsidP="00113E2B">
      <w:pPr>
        <w:spacing w:line="240" w:lineRule="auto"/>
        <w:rPr>
          <w:rFonts w:eastAsia="Calibri"/>
          <w:sz w:val="24"/>
          <w:szCs w:val="24"/>
        </w:rPr>
      </w:pPr>
      <w:r w:rsidRPr="00C352F1">
        <w:rPr>
          <w:rFonts w:eastAsia="Calibri"/>
          <w:sz w:val="24"/>
          <w:szCs w:val="24"/>
        </w:rPr>
        <w:lastRenderedPageBreak/>
        <w:t xml:space="preserve">5. Kohrt, B. A., &amp; Harper, I. (2008). Navigating Diagnoses: Understanding Mind-Body Relations, Mental Health, and Stigma in Nepal. Culture, Medicine, and Psychiatry, 32(4), 462–491. </w:t>
      </w:r>
    </w:p>
    <w:p w14:paraId="28B4EB18" w14:textId="77777777" w:rsidR="002C7F6E" w:rsidRPr="00C352F1" w:rsidRDefault="00F77DA6" w:rsidP="00113E2B">
      <w:pPr>
        <w:spacing w:line="240" w:lineRule="auto"/>
        <w:rPr>
          <w:rFonts w:eastAsia="Calibri"/>
          <w:sz w:val="24"/>
          <w:szCs w:val="24"/>
        </w:rPr>
      </w:pPr>
      <w:r w:rsidRPr="00C352F1">
        <w:rPr>
          <w:rFonts w:eastAsia="Calibri"/>
          <w:sz w:val="24"/>
          <w:szCs w:val="24"/>
        </w:rPr>
        <w:t xml:space="preserve">6. Jordans, M. J., Luitel, N. P., &amp; </w:t>
      </w:r>
      <w:proofErr w:type="spellStart"/>
      <w:r w:rsidRPr="00C352F1">
        <w:rPr>
          <w:rFonts w:eastAsia="Calibri"/>
          <w:sz w:val="24"/>
          <w:szCs w:val="24"/>
        </w:rPr>
        <w:t>Komproe</w:t>
      </w:r>
      <w:proofErr w:type="spellEnd"/>
      <w:r w:rsidRPr="00C352F1">
        <w:rPr>
          <w:rFonts w:eastAsia="Calibri"/>
          <w:sz w:val="24"/>
          <w:szCs w:val="24"/>
        </w:rPr>
        <w:t xml:space="preserve">, I. H. (2016). Barriers to Mental Health Care in Low-Income Countries: Lessons from Nepal. The Lancet Psychiatry, 3(10), 1006–1012. </w:t>
      </w:r>
    </w:p>
    <w:p w14:paraId="3FABC605" w14:textId="77777777" w:rsidR="002C7F6E" w:rsidRPr="00C352F1" w:rsidRDefault="00F77DA6" w:rsidP="00113E2B">
      <w:pPr>
        <w:spacing w:line="240" w:lineRule="auto"/>
        <w:rPr>
          <w:rFonts w:eastAsia="Calibri"/>
          <w:sz w:val="24"/>
          <w:szCs w:val="24"/>
        </w:rPr>
      </w:pPr>
      <w:r w:rsidRPr="00C352F1">
        <w:rPr>
          <w:rFonts w:eastAsia="Calibri"/>
          <w:sz w:val="24"/>
          <w:szCs w:val="24"/>
        </w:rPr>
        <w:t xml:space="preserve">7. Adhikari, R., &amp; Pandey, P. L. (2018). Socioeconomic and Cultural Determinants of Health Inequities in Nepal. Public Health Review, 39, 2–11. </w:t>
      </w:r>
    </w:p>
    <w:p w14:paraId="3BD8808A" w14:textId="77777777" w:rsidR="002C7F6E" w:rsidRPr="00C352F1" w:rsidRDefault="00F77DA6" w:rsidP="00113E2B">
      <w:pPr>
        <w:spacing w:line="240" w:lineRule="auto"/>
        <w:rPr>
          <w:rFonts w:eastAsia="Calibri"/>
          <w:sz w:val="24"/>
          <w:szCs w:val="24"/>
        </w:rPr>
      </w:pPr>
      <w:r w:rsidRPr="00C352F1">
        <w:rPr>
          <w:rFonts w:eastAsia="Calibri"/>
          <w:sz w:val="24"/>
          <w:szCs w:val="24"/>
        </w:rPr>
        <w:t xml:space="preserve">8. Nepal Mental Health Foundation. (2021). Mental Health and Psychosocial Wellbeing in Nepal: A National Report. Kathmandu, Nepal: NMHF. </w:t>
      </w:r>
    </w:p>
    <w:p w14:paraId="7BC7F5FC" w14:textId="77777777" w:rsidR="002C7F6E" w:rsidRPr="00C352F1" w:rsidRDefault="00F77DA6" w:rsidP="00113E2B">
      <w:pPr>
        <w:spacing w:line="240" w:lineRule="auto"/>
        <w:rPr>
          <w:rFonts w:eastAsia="Calibri"/>
          <w:sz w:val="24"/>
          <w:szCs w:val="24"/>
        </w:rPr>
      </w:pPr>
      <w:r w:rsidRPr="00C352F1">
        <w:rPr>
          <w:rFonts w:eastAsia="Calibri"/>
          <w:sz w:val="24"/>
          <w:szCs w:val="24"/>
        </w:rPr>
        <w:t xml:space="preserve">9. Giri, B. R., &amp; Shrestha, S. (2020). Gender Inequities and Health Outcomes in Nepal. BMC Public Health, 20, 1–11. </w:t>
      </w:r>
    </w:p>
    <w:p w14:paraId="4134CC2B" w14:textId="77777777" w:rsidR="002C7F6E" w:rsidRPr="00C352F1" w:rsidRDefault="00F77DA6" w:rsidP="00113E2B">
      <w:pPr>
        <w:spacing w:line="240" w:lineRule="auto"/>
        <w:rPr>
          <w:rFonts w:eastAsia="Calibri"/>
          <w:sz w:val="24"/>
          <w:szCs w:val="24"/>
        </w:rPr>
      </w:pPr>
      <w:r w:rsidRPr="00C352F1">
        <w:rPr>
          <w:rFonts w:eastAsia="Calibri"/>
          <w:sz w:val="24"/>
          <w:szCs w:val="24"/>
        </w:rPr>
        <w:t xml:space="preserve">10. Aryal, K. K., Mehata, S., &amp; Dhimal, M. (2019). Status of Primary Health Care in Nepal. Nepal Medical Journal, 11(3), 145–151. </w:t>
      </w:r>
    </w:p>
    <w:p w14:paraId="21895EC5" w14:textId="77777777" w:rsidR="002C7F6E" w:rsidRPr="00C352F1" w:rsidRDefault="00F77DA6" w:rsidP="00113E2B">
      <w:pPr>
        <w:spacing w:line="240" w:lineRule="auto"/>
        <w:rPr>
          <w:rFonts w:eastAsia="Calibri"/>
          <w:sz w:val="24"/>
          <w:szCs w:val="24"/>
        </w:rPr>
      </w:pPr>
      <w:r w:rsidRPr="00C352F1">
        <w:rPr>
          <w:rFonts w:eastAsia="Calibri"/>
          <w:sz w:val="24"/>
          <w:szCs w:val="24"/>
        </w:rPr>
        <w:t xml:space="preserve">11. UNFPA Nepal. (2021). Maternal Health in Nepal: Progress and Challenges. Kathmandu, Nepal: UNFPA. </w:t>
      </w:r>
    </w:p>
    <w:p w14:paraId="2E057A8B" w14:textId="77777777" w:rsidR="002C7F6E" w:rsidRPr="00C352F1" w:rsidRDefault="00F77DA6" w:rsidP="00113E2B">
      <w:pPr>
        <w:spacing w:line="240" w:lineRule="auto"/>
        <w:rPr>
          <w:rFonts w:eastAsia="Calibri"/>
          <w:sz w:val="24"/>
          <w:szCs w:val="24"/>
        </w:rPr>
      </w:pPr>
      <w:r w:rsidRPr="00C352F1">
        <w:rPr>
          <w:rFonts w:eastAsia="Calibri"/>
          <w:sz w:val="24"/>
          <w:szCs w:val="24"/>
        </w:rPr>
        <w:t xml:space="preserve">12. Nepal Non-Communicable Disease Alliance (NNDA). (2021). Annual Report on NCDs in Nepal. Kathmandu, Nepal: NNDA. </w:t>
      </w:r>
    </w:p>
    <w:p w14:paraId="233AEB35" w14:textId="77777777" w:rsidR="002C7F6E" w:rsidRPr="00C352F1" w:rsidRDefault="00F77DA6" w:rsidP="00113E2B">
      <w:pPr>
        <w:spacing w:line="240" w:lineRule="auto"/>
        <w:rPr>
          <w:rFonts w:eastAsia="Calibri"/>
          <w:sz w:val="24"/>
          <w:szCs w:val="24"/>
        </w:rPr>
      </w:pPr>
      <w:r w:rsidRPr="00C352F1">
        <w:rPr>
          <w:rFonts w:eastAsia="Calibri"/>
          <w:sz w:val="24"/>
          <w:szCs w:val="24"/>
        </w:rPr>
        <w:t>13. Ministry of Health and Population (</w:t>
      </w:r>
      <w:proofErr w:type="spellStart"/>
      <w:r w:rsidRPr="00C352F1">
        <w:rPr>
          <w:rFonts w:eastAsia="Calibri"/>
          <w:sz w:val="24"/>
          <w:szCs w:val="24"/>
        </w:rPr>
        <w:t>MoHP</w:t>
      </w:r>
      <w:proofErr w:type="spellEnd"/>
      <w:r w:rsidRPr="00C352F1">
        <w:rPr>
          <w:rFonts w:eastAsia="Calibri"/>
          <w:sz w:val="24"/>
          <w:szCs w:val="24"/>
        </w:rPr>
        <w:t xml:space="preserve">). (2022). Nepal Demographic and Health Survey (NDHS). Kathmandu, Nepal: </w:t>
      </w:r>
      <w:proofErr w:type="spellStart"/>
      <w:r w:rsidRPr="00C352F1">
        <w:rPr>
          <w:rFonts w:eastAsia="Calibri"/>
          <w:sz w:val="24"/>
          <w:szCs w:val="24"/>
        </w:rPr>
        <w:t>MoHP</w:t>
      </w:r>
      <w:proofErr w:type="spellEnd"/>
      <w:r w:rsidRPr="00C352F1">
        <w:rPr>
          <w:rFonts w:eastAsia="Calibri"/>
          <w:sz w:val="24"/>
          <w:szCs w:val="24"/>
        </w:rPr>
        <w:t xml:space="preserve">. </w:t>
      </w:r>
    </w:p>
    <w:p w14:paraId="265E1963" w14:textId="77777777" w:rsidR="002C7F6E" w:rsidRPr="00C352F1" w:rsidRDefault="00F77DA6" w:rsidP="00113E2B">
      <w:pPr>
        <w:spacing w:line="240" w:lineRule="auto"/>
        <w:rPr>
          <w:rFonts w:eastAsia="Calibri"/>
          <w:sz w:val="24"/>
          <w:szCs w:val="24"/>
        </w:rPr>
      </w:pPr>
      <w:r w:rsidRPr="00C352F1">
        <w:rPr>
          <w:rFonts w:eastAsia="Calibri"/>
          <w:sz w:val="24"/>
          <w:szCs w:val="24"/>
        </w:rPr>
        <w:t xml:space="preserve">14. Bhattarai, R., &amp; Khanal, P. (2019). Research Priorities in Nepal: Bridging Gaps in Health Equity. Journal of Public Health Policy, 30(1), 34–49. </w:t>
      </w:r>
    </w:p>
    <w:p w14:paraId="0300A93C" w14:textId="77777777" w:rsidR="002C7F6E" w:rsidRPr="00C352F1" w:rsidRDefault="00F77DA6" w:rsidP="00113E2B">
      <w:pPr>
        <w:spacing w:line="240" w:lineRule="auto"/>
        <w:rPr>
          <w:rFonts w:eastAsia="Calibri"/>
          <w:sz w:val="24"/>
          <w:szCs w:val="24"/>
        </w:rPr>
      </w:pPr>
      <w:r w:rsidRPr="00C352F1">
        <w:rPr>
          <w:rFonts w:eastAsia="Calibri"/>
          <w:sz w:val="24"/>
          <w:szCs w:val="24"/>
        </w:rPr>
        <w:t xml:space="preserve">15. Sharma, S., &amp; Regmi, K. (2020). Healthcare Accessibility in Rural Nepal: An Urgent Need for Policy Reforms. International Journal of Equity in Health, 19, 11–22. </w:t>
      </w:r>
    </w:p>
    <w:p w14:paraId="4B691419" w14:textId="77777777" w:rsidR="002C7F6E" w:rsidRPr="00C352F1" w:rsidRDefault="00F77DA6" w:rsidP="00113E2B">
      <w:pPr>
        <w:spacing w:line="240" w:lineRule="auto"/>
        <w:rPr>
          <w:rFonts w:eastAsia="Calibri"/>
          <w:sz w:val="24"/>
          <w:szCs w:val="24"/>
        </w:rPr>
      </w:pPr>
      <w:r w:rsidRPr="00C352F1">
        <w:rPr>
          <w:rFonts w:eastAsia="Calibri"/>
          <w:sz w:val="24"/>
          <w:szCs w:val="24"/>
        </w:rPr>
        <w:t xml:space="preserve">16. United Nations Development </w:t>
      </w:r>
      <w:proofErr w:type="spellStart"/>
      <w:r w:rsidRPr="00C352F1">
        <w:rPr>
          <w:rFonts w:eastAsia="Calibri"/>
          <w:sz w:val="24"/>
          <w:szCs w:val="24"/>
        </w:rPr>
        <w:t>Programme</w:t>
      </w:r>
      <w:proofErr w:type="spellEnd"/>
      <w:r w:rsidRPr="00C352F1">
        <w:rPr>
          <w:rFonts w:eastAsia="Calibri"/>
          <w:sz w:val="24"/>
          <w:szCs w:val="24"/>
        </w:rPr>
        <w:t xml:space="preserve"> (UNDP). (2022). Social Determinants of Health in Nepal: A Holistic Perspective. New York: UNDP. </w:t>
      </w:r>
    </w:p>
    <w:p w14:paraId="1934F0DB" w14:textId="77777777" w:rsidR="002C7F6E" w:rsidRPr="00C352F1" w:rsidRDefault="00F77DA6" w:rsidP="00113E2B">
      <w:pPr>
        <w:spacing w:line="240" w:lineRule="auto"/>
        <w:rPr>
          <w:rFonts w:eastAsia="Calibri"/>
          <w:sz w:val="24"/>
          <w:szCs w:val="24"/>
        </w:rPr>
      </w:pPr>
      <w:r w:rsidRPr="00C352F1">
        <w:rPr>
          <w:rFonts w:eastAsia="Calibri"/>
          <w:sz w:val="24"/>
          <w:szCs w:val="24"/>
        </w:rPr>
        <w:t xml:space="preserve">17. Shrestha, N., &amp; Mishra, S. R. (2018). Chronic Diseases in Nepal: Challenges and Opportunities. The Lancet Global Health, 6(2), e177–e178. </w:t>
      </w:r>
    </w:p>
    <w:p w14:paraId="1F08D003" w14:textId="77777777" w:rsidR="002C7F6E" w:rsidRPr="00C352F1" w:rsidRDefault="00F77DA6" w:rsidP="00113E2B">
      <w:pPr>
        <w:spacing w:line="240" w:lineRule="auto"/>
        <w:rPr>
          <w:rFonts w:eastAsia="Calibri"/>
          <w:sz w:val="24"/>
          <w:szCs w:val="24"/>
        </w:rPr>
      </w:pPr>
      <w:r w:rsidRPr="00C352F1">
        <w:rPr>
          <w:rFonts w:eastAsia="Calibri"/>
          <w:sz w:val="24"/>
          <w:szCs w:val="24"/>
        </w:rPr>
        <w:t xml:space="preserve">18. Government of Nepal, National Planning Commission (NPC). (2015). Post-Disaster Needs Assessment: Gorkha Earthquake 2015. Kathmandu, Nepal: NPC. </w:t>
      </w:r>
    </w:p>
    <w:p w14:paraId="3020BD63" w14:textId="77777777" w:rsidR="002C7F6E" w:rsidRPr="00C352F1" w:rsidRDefault="00F77DA6" w:rsidP="00113E2B">
      <w:pPr>
        <w:spacing w:line="240" w:lineRule="auto"/>
        <w:rPr>
          <w:rFonts w:eastAsia="Calibri"/>
          <w:b/>
          <w:sz w:val="24"/>
          <w:szCs w:val="24"/>
        </w:rPr>
      </w:pPr>
      <w:r w:rsidRPr="00C352F1">
        <w:rPr>
          <w:rFonts w:eastAsia="Calibri"/>
          <w:sz w:val="24"/>
          <w:szCs w:val="24"/>
        </w:rPr>
        <w:t xml:space="preserve">19. CARE Nepal. (2021). COVID-19 Impact on Health Systems in Nepal: Lessons Learned. Kathmandu, Nepal: CARE Nepal. </w:t>
      </w:r>
    </w:p>
    <w:p w14:paraId="730E3E94" w14:textId="77777777" w:rsidR="002C7F6E" w:rsidRPr="00C352F1" w:rsidRDefault="00F77DA6" w:rsidP="00113E2B">
      <w:pPr>
        <w:spacing w:line="240" w:lineRule="auto"/>
        <w:rPr>
          <w:rFonts w:eastAsia="Calibri"/>
          <w:sz w:val="24"/>
          <w:szCs w:val="24"/>
        </w:rPr>
      </w:pPr>
      <w:r w:rsidRPr="00C352F1">
        <w:rPr>
          <w:rFonts w:eastAsia="Calibri"/>
          <w:sz w:val="24"/>
          <w:szCs w:val="24"/>
        </w:rPr>
        <w:t xml:space="preserve">20. World Bank. (2022). Health Emergency Preparedness and Resilience in Nepal: A Situational Analysis. Washington, DC: World Bank. </w:t>
      </w:r>
    </w:p>
    <w:p w14:paraId="048395C7" w14:textId="77777777" w:rsidR="002C7F6E" w:rsidRPr="00C352F1" w:rsidRDefault="00F77DA6" w:rsidP="00113E2B">
      <w:pPr>
        <w:spacing w:line="240" w:lineRule="auto"/>
        <w:rPr>
          <w:rFonts w:eastAsia="Calibri"/>
          <w:sz w:val="24"/>
          <w:szCs w:val="24"/>
        </w:rPr>
      </w:pPr>
      <w:r w:rsidRPr="00C352F1">
        <w:rPr>
          <w:rFonts w:eastAsia="Calibri"/>
          <w:sz w:val="24"/>
          <w:szCs w:val="24"/>
        </w:rPr>
        <w:t xml:space="preserve">21. International Organization for Migration (IOM). (2020). The Health and Wellbeing of Migrant Workers in Nepal: A Report. Geneva: IOM. </w:t>
      </w:r>
    </w:p>
    <w:p w14:paraId="471596E2" w14:textId="77777777" w:rsidR="002C7F6E" w:rsidRPr="00C352F1" w:rsidRDefault="00F77DA6" w:rsidP="00113E2B">
      <w:pPr>
        <w:spacing w:line="240" w:lineRule="auto"/>
        <w:rPr>
          <w:rFonts w:eastAsia="Calibri"/>
          <w:sz w:val="24"/>
          <w:szCs w:val="24"/>
        </w:rPr>
      </w:pPr>
      <w:r w:rsidRPr="00C352F1">
        <w:rPr>
          <w:rFonts w:eastAsia="Calibri"/>
          <w:sz w:val="24"/>
          <w:szCs w:val="24"/>
        </w:rPr>
        <w:t xml:space="preserve">22. Save the Children Nepal. (2021). Disaster-Resilient Health Systems: Strategies for Nepal. Kathmandu, Nepal: Save the Children. </w:t>
      </w:r>
    </w:p>
    <w:p w14:paraId="224A40A8" w14:textId="77777777" w:rsidR="002C7F6E" w:rsidRPr="00C352F1" w:rsidRDefault="00F77DA6" w:rsidP="00113E2B">
      <w:pPr>
        <w:spacing w:line="240" w:lineRule="auto"/>
        <w:rPr>
          <w:rFonts w:eastAsia="Calibri"/>
          <w:sz w:val="24"/>
          <w:szCs w:val="24"/>
        </w:rPr>
      </w:pPr>
      <w:r w:rsidRPr="00C352F1">
        <w:rPr>
          <w:rFonts w:eastAsia="Calibri"/>
          <w:sz w:val="24"/>
          <w:szCs w:val="24"/>
        </w:rPr>
        <w:t xml:space="preserve">23. Kruk ME, Gage AD, Joseph NT, </w:t>
      </w:r>
      <w:proofErr w:type="spellStart"/>
      <w:r w:rsidRPr="00C352F1">
        <w:rPr>
          <w:rFonts w:eastAsia="Calibri"/>
          <w:sz w:val="24"/>
          <w:szCs w:val="24"/>
        </w:rPr>
        <w:t>Danaei</w:t>
      </w:r>
      <w:proofErr w:type="spellEnd"/>
      <w:r w:rsidRPr="00C352F1">
        <w:rPr>
          <w:rFonts w:eastAsia="Calibri"/>
          <w:sz w:val="24"/>
          <w:szCs w:val="24"/>
        </w:rPr>
        <w:t xml:space="preserve"> G, García-Saisó S, Salomon </w:t>
      </w:r>
      <w:proofErr w:type="spellStart"/>
      <w:r w:rsidRPr="00C352F1">
        <w:rPr>
          <w:rFonts w:eastAsia="Calibri"/>
          <w:sz w:val="24"/>
          <w:szCs w:val="24"/>
        </w:rPr>
        <w:t>JA.Mortality</w:t>
      </w:r>
      <w:proofErr w:type="spellEnd"/>
      <w:r w:rsidRPr="00C352F1">
        <w:rPr>
          <w:rFonts w:eastAsia="Calibri"/>
          <w:sz w:val="24"/>
          <w:szCs w:val="24"/>
        </w:rPr>
        <w:t xml:space="preserve"> due to low-quality health systems in the universal health coverage era: a systematic analysis of amenable deaths in 137 countries. Lancet. 2018;392:2203-12. </w:t>
      </w:r>
    </w:p>
    <w:p w14:paraId="159F3DBB" w14:textId="77777777" w:rsidR="002C7F6E" w:rsidRPr="00C352F1" w:rsidRDefault="00F77DA6" w:rsidP="00113E2B">
      <w:pPr>
        <w:spacing w:line="240" w:lineRule="auto"/>
        <w:rPr>
          <w:rFonts w:eastAsia="Calibri"/>
          <w:sz w:val="24"/>
          <w:szCs w:val="24"/>
        </w:rPr>
      </w:pPr>
      <w:r w:rsidRPr="00C352F1">
        <w:rPr>
          <w:rFonts w:eastAsia="Calibri"/>
          <w:sz w:val="24"/>
          <w:szCs w:val="24"/>
        </w:rPr>
        <w:t xml:space="preserve">24. Pandey AR. Health financing reforms in the quest for universal health coverage: Challenges and opportunities in the context of Nepal. J Glob Health. 2023 Apr 28;13:03021. </w:t>
      </w:r>
    </w:p>
    <w:p w14:paraId="190FFA77" w14:textId="77777777" w:rsidR="002C7F6E" w:rsidDel="00012147" w:rsidRDefault="002C7F6E" w:rsidP="00113E2B">
      <w:pPr>
        <w:spacing w:line="240" w:lineRule="auto"/>
        <w:rPr>
          <w:del w:id="416" w:author="Bijesh Mishra" w:date="2025-01-22T23:11:00Z" w16du:dateUtc="2025-01-23T05:11:00Z"/>
          <w:rFonts w:eastAsia="Calibri"/>
          <w:sz w:val="24"/>
          <w:szCs w:val="24"/>
        </w:rPr>
      </w:pPr>
    </w:p>
    <w:p w14:paraId="3FC76F3B" w14:textId="4748B719" w:rsidR="00113E2B" w:rsidRPr="00C352F1" w:rsidDel="00012147" w:rsidRDefault="00012147">
      <w:pPr>
        <w:rPr>
          <w:del w:id="417" w:author="Bijesh Mishra" w:date="2025-01-22T23:11:00Z" w16du:dateUtc="2025-01-23T05:11:00Z"/>
          <w:rFonts w:eastAsia="Calibri"/>
          <w:sz w:val="24"/>
          <w:szCs w:val="24"/>
        </w:rPr>
        <w:pPrChange w:id="418" w:author="Bijesh Mishra" w:date="2025-01-22T23:11:00Z" w16du:dateUtc="2025-01-23T05:11:00Z">
          <w:pPr>
            <w:spacing w:line="240" w:lineRule="auto"/>
          </w:pPr>
        </w:pPrChange>
      </w:pPr>
      <w:ins w:id="419" w:author="Bijesh Mishra" w:date="2025-01-22T23:11:00Z" w16du:dateUtc="2025-01-23T05:11:00Z">
        <w:r>
          <w:rPr>
            <w:rFonts w:eastAsia="Calibri"/>
            <w:sz w:val="24"/>
            <w:szCs w:val="24"/>
          </w:rPr>
          <w:br w:type="page"/>
        </w:r>
      </w:ins>
    </w:p>
    <w:p w14:paraId="7D169D37" w14:textId="77777777" w:rsidR="002C7F6E" w:rsidRPr="00C352F1" w:rsidRDefault="00F77DA6" w:rsidP="001C2CCD">
      <w:pPr>
        <w:pStyle w:val="Heading2"/>
        <w:spacing w:line="240" w:lineRule="auto"/>
        <w:jc w:val="both"/>
        <w:rPr>
          <w:rFonts w:eastAsia="Calibri"/>
          <w:b/>
          <w:sz w:val="24"/>
          <w:szCs w:val="24"/>
        </w:rPr>
      </w:pPr>
      <w:bookmarkStart w:id="420" w:name="_u2berqtc4ftb" w:colFirst="0" w:colLast="0"/>
      <w:bookmarkStart w:id="421" w:name="_Toc188480206"/>
      <w:bookmarkEnd w:id="420"/>
      <w:r w:rsidRPr="00C352F1">
        <w:rPr>
          <w:rFonts w:eastAsia="Calibri"/>
          <w:b/>
          <w:sz w:val="24"/>
          <w:szCs w:val="24"/>
        </w:rPr>
        <w:t>C. Social Security</w:t>
      </w:r>
      <w:bookmarkEnd w:id="421"/>
    </w:p>
    <w:p w14:paraId="679A40BD" w14:textId="00727815" w:rsidR="002C7F6E" w:rsidRPr="00113E2B" w:rsidRDefault="00113E2B" w:rsidP="00113E2B">
      <w:pPr>
        <w:spacing w:line="240" w:lineRule="auto"/>
        <w:jc w:val="both"/>
        <w:rPr>
          <w:rFonts w:eastAsia="Calibri"/>
          <w:b/>
          <w:bCs/>
          <w:sz w:val="24"/>
          <w:szCs w:val="24"/>
          <w:u w:val="single"/>
        </w:rPr>
      </w:pPr>
      <w:r w:rsidRPr="00113E2B">
        <w:rPr>
          <w:rFonts w:eastAsia="Calibri"/>
          <w:b/>
          <w:bCs/>
          <w:sz w:val="24"/>
          <w:szCs w:val="24"/>
          <w:u w:val="single"/>
        </w:rPr>
        <w:t xml:space="preserve">1. </w:t>
      </w:r>
      <w:r w:rsidR="00F77DA6" w:rsidRPr="00113E2B">
        <w:rPr>
          <w:rFonts w:eastAsia="Calibri"/>
          <w:b/>
          <w:bCs/>
          <w:sz w:val="24"/>
          <w:szCs w:val="24"/>
          <w:u w:val="single"/>
        </w:rPr>
        <w:t xml:space="preserve">Situational Analysis </w:t>
      </w:r>
    </w:p>
    <w:p w14:paraId="2B536F15" w14:textId="77777777" w:rsidR="00113E2B" w:rsidRPr="00C352F1" w:rsidRDefault="00113E2B" w:rsidP="00113E2B">
      <w:pPr>
        <w:spacing w:line="240" w:lineRule="auto"/>
        <w:jc w:val="both"/>
        <w:rPr>
          <w:rFonts w:eastAsia="Calibri"/>
          <w:sz w:val="24"/>
          <w:szCs w:val="24"/>
        </w:rPr>
      </w:pPr>
    </w:p>
    <w:p w14:paraId="23B272F2" w14:textId="7408DA6E" w:rsidR="002C7F6E" w:rsidRDefault="00F77DA6" w:rsidP="00C352F1">
      <w:pPr>
        <w:spacing w:line="240" w:lineRule="auto"/>
        <w:jc w:val="both"/>
        <w:rPr>
          <w:ins w:id="422" w:author="Bijesh Mishra [2]" w:date="2025-01-23T10:02:00Z" w16du:dateUtc="2025-01-23T16:02:00Z"/>
          <w:rFonts w:eastAsia="Calibri"/>
          <w:sz w:val="24"/>
          <w:szCs w:val="24"/>
        </w:rPr>
      </w:pPr>
      <w:r w:rsidRPr="00C352F1">
        <w:rPr>
          <w:rFonts w:eastAsia="Calibri"/>
          <w:sz w:val="24"/>
          <w:szCs w:val="24"/>
        </w:rPr>
        <w:t>Nepal’s social security or social protection system is in its nascent stages</w:t>
      </w:r>
      <w:del w:id="423" w:author="Bijesh Mishra [2]" w:date="2025-01-23T10:01:00Z" w16du:dateUtc="2025-01-23T16:01:00Z">
        <w:r w:rsidRPr="00C352F1" w:rsidDel="009B7385">
          <w:rPr>
            <w:rFonts w:eastAsia="Calibri"/>
            <w:sz w:val="24"/>
            <w:szCs w:val="24"/>
          </w:rPr>
          <w:delText xml:space="preserve"> evolving from government budget speeches without</w:delText>
        </w:r>
      </w:del>
      <w:ins w:id="424" w:author="Bijesh Mishra [2]" w:date="2025-01-23T10:01:00Z" w16du:dateUtc="2025-01-23T16:01:00Z">
        <w:r w:rsidR="009B7385">
          <w:rPr>
            <w:rFonts w:eastAsia="Calibri"/>
            <w:sz w:val="24"/>
            <w:szCs w:val="24"/>
          </w:rPr>
          <w:t>, evolving from government budget speeches that lack</w:t>
        </w:r>
      </w:ins>
      <w:r w:rsidRPr="00C352F1">
        <w:rPr>
          <w:rFonts w:eastAsia="Calibri"/>
          <w:sz w:val="24"/>
          <w:szCs w:val="24"/>
        </w:rPr>
        <w:t xml:space="preserve"> a strong legal foundation. However, the 2015 Constitution established a legal basis for social protection, recognizing fundamental rights to social security, employment, education, health, food, and housing. Key laws such as the Right to Employment Act (2018) and the Social Security Act (2018) support programs like the Prime Minister's Employment </w:t>
      </w:r>
      <w:del w:id="425" w:author="Bijesh Mishra [2]" w:date="2025-01-23T10:01:00Z" w16du:dateUtc="2025-01-23T16:01:00Z">
        <w:r w:rsidRPr="00C352F1" w:rsidDel="00E562A4">
          <w:rPr>
            <w:rFonts w:eastAsia="Calibri"/>
            <w:sz w:val="24"/>
            <w:szCs w:val="24"/>
          </w:rPr>
          <w:delText>Programme</w:delText>
        </w:r>
      </w:del>
      <w:ins w:id="426" w:author="Bijesh Mishra [2]" w:date="2025-01-23T10:01:00Z" w16du:dateUtc="2025-01-23T16:01:00Z">
        <w:r w:rsidR="00E562A4" w:rsidRPr="00C352F1">
          <w:rPr>
            <w:rFonts w:eastAsia="Calibri"/>
            <w:sz w:val="24"/>
            <w:szCs w:val="24"/>
          </w:rPr>
          <w:t>Program</w:t>
        </w:r>
      </w:ins>
      <w:r w:rsidRPr="00C352F1">
        <w:rPr>
          <w:rFonts w:eastAsia="Calibri"/>
          <w:sz w:val="24"/>
          <w:szCs w:val="24"/>
        </w:rPr>
        <w:t xml:space="preserve"> and cash transfers, while the Contribution-Based Social Security Act (2017) introduces new contributory schemes. Despite progress, the lack of a cohesive and comprehensive social protection policy framework has resulted in fragmented implementation of existing laws and programs. This fragmentation, especially in health-related schemes, exacerbates inefficiencies and overlaps, hindering the system's overall impact [12].</w:t>
      </w:r>
      <w:del w:id="427" w:author="Bijesh Mishra [2]" w:date="2025-01-23T10:02:00Z" w16du:dateUtc="2025-01-23T16:02:00Z">
        <w:r w:rsidRPr="00C352F1" w:rsidDel="009B7385">
          <w:rPr>
            <w:rFonts w:eastAsia="Calibri"/>
            <w:sz w:val="24"/>
            <w:szCs w:val="24"/>
          </w:rPr>
          <w:delText xml:space="preserve"> </w:delText>
        </w:r>
      </w:del>
    </w:p>
    <w:p w14:paraId="28CE4D76" w14:textId="77777777" w:rsidR="009B7385" w:rsidRPr="00C352F1" w:rsidRDefault="009B7385" w:rsidP="00C352F1">
      <w:pPr>
        <w:spacing w:line="240" w:lineRule="auto"/>
        <w:jc w:val="both"/>
        <w:rPr>
          <w:rFonts w:eastAsia="Calibri"/>
          <w:sz w:val="24"/>
          <w:szCs w:val="24"/>
        </w:rPr>
      </w:pPr>
    </w:p>
    <w:p w14:paraId="0FF0710E" w14:textId="6D834D85" w:rsidR="002C7F6E" w:rsidRPr="00C352F1" w:rsidRDefault="00F77DA6" w:rsidP="00C352F1">
      <w:pPr>
        <w:spacing w:line="240" w:lineRule="auto"/>
        <w:jc w:val="both"/>
        <w:rPr>
          <w:rFonts w:eastAsia="Calibri"/>
          <w:sz w:val="24"/>
          <w:szCs w:val="24"/>
        </w:rPr>
      </w:pPr>
      <w:r w:rsidRPr="00C352F1">
        <w:rPr>
          <w:rFonts w:eastAsia="Calibri"/>
          <w:sz w:val="24"/>
          <w:szCs w:val="24"/>
        </w:rPr>
        <w:t xml:space="preserve">Nepal has </w:t>
      </w:r>
      <w:del w:id="428" w:author="Bijesh Mishra [2]" w:date="2025-01-23T10:07:00Z" w16du:dateUtc="2025-01-23T16:07:00Z">
        <w:r w:rsidRPr="00C352F1" w:rsidDel="00185220">
          <w:rPr>
            <w:rFonts w:eastAsia="Calibri"/>
            <w:sz w:val="24"/>
            <w:szCs w:val="24"/>
          </w:rPr>
          <w:delText>more than</w:delText>
        </w:r>
      </w:del>
      <w:ins w:id="429" w:author="Bijesh Mishra [2]" w:date="2025-01-23T10:07:00Z" w16du:dateUtc="2025-01-23T16:07:00Z">
        <w:r w:rsidR="00185220">
          <w:rPr>
            <w:rFonts w:eastAsia="Calibri"/>
            <w:sz w:val="24"/>
            <w:szCs w:val="24"/>
          </w:rPr>
          <w:t>over</w:t>
        </w:r>
      </w:ins>
      <w:r w:rsidRPr="00C352F1">
        <w:rPr>
          <w:rFonts w:eastAsia="Calibri"/>
          <w:sz w:val="24"/>
          <w:szCs w:val="24"/>
        </w:rPr>
        <w:t xml:space="preserve"> 70 social security programs, but only about </w:t>
      </w:r>
      <w:del w:id="430" w:author="Bijesh Mishra [2]" w:date="2025-01-23T10:06:00Z" w16du:dateUtc="2025-01-23T16:06:00Z">
        <w:r w:rsidRPr="00C352F1" w:rsidDel="003A2653">
          <w:rPr>
            <w:rFonts w:eastAsia="Calibri"/>
            <w:sz w:val="24"/>
            <w:szCs w:val="24"/>
          </w:rPr>
          <w:delText>one third</w:delText>
        </w:r>
      </w:del>
      <w:ins w:id="431" w:author="Bijesh Mishra [2]" w:date="2025-01-23T10:06:00Z" w16du:dateUtc="2025-01-23T16:06:00Z">
        <w:r w:rsidR="003A2653">
          <w:rPr>
            <w:rFonts w:eastAsia="Calibri"/>
            <w:sz w:val="24"/>
            <w:szCs w:val="24"/>
          </w:rPr>
          <w:t>one-third</w:t>
        </w:r>
      </w:ins>
      <w:r w:rsidRPr="00C352F1">
        <w:rPr>
          <w:rFonts w:eastAsia="Calibri"/>
          <w:sz w:val="24"/>
          <w:szCs w:val="24"/>
        </w:rPr>
        <w:t xml:space="preserve"> of the population </w:t>
      </w:r>
      <w:del w:id="432" w:author="Bijesh Mishra [2]" w:date="2025-01-23T10:07:00Z" w16du:dateUtc="2025-01-23T16:07:00Z">
        <w:r w:rsidRPr="00C352F1" w:rsidDel="003A2653">
          <w:rPr>
            <w:rFonts w:eastAsia="Calibri"/>
            <w:sz w:val="24"/>
            <w:szCs w:val="24"/>
          </w:rPr>
          <w:delText>has access to</w:delText>
        </w:r>
      </w:del>
      <w:ins w:id="433" w:author="Bijesh Mishra [2]" w:date="2025-01-23T10:07:00Z" w16du:dateUtc="2025-01-23T16:07:00Z">
        <w:r w:rsidR="003A2653">
          <w:rPr>
            <w:rFonts w:eastAsia="Calibri"/>
            <w:sz w:val="24"/>
            <w:szCs w:val="24"/>
          </w:rPr>
          <w:t>can access</w:t>
        </w:r>
      </w:ins>
      <w:r w:rsidRPr="00C352F1">
        <w:rPr>
          <w:rFonts w:eastAsia="Calibri"/>
          <w:sz w:val="24"/>
          <w:szCs w:val="24"/>
        </w:rPr>
        <w:t xml:space="preserve"> them. Approximately 20.1 million Nepalis remain without </w:t>
      </w:r>
      <w:del w:id="434" w:author="Bijesh Mishra [2]" w:date="2025-01-23T10:07:00Z" w16du:dateUtc="2025-01-23T16:07:00Z">
        <w:r w:rsidRPr="00C352F1" w:rsidDel="00185220">
          <w:rPr>
            <w:rFonts w:eastAsia="Calibri"/>
            <w:sz w:val="24"/>
            <w:szCs w:val="24"/>
          </w:rPr>
          <w:delText xml:space="preserve">any form of </w:delText>
        </w:r>
      </w:del>
      <w:r w:rsidRPr="00C352F1">
        <w:rPr>
          <w:rFonts w:eastAsia="Calibri"/>
          <w:sz w:val="24"/>
          <w:szCs w:val="24"/>
        </w:rPr>
        <w:t xml:space="preserve">social protection [11]. The Social Security Fund (SSF), introduced in 2010, has made strides in covering formal sector workers but remains inadequate for informal sector workers, who constitute approximately 80% of the labor force [1]. The SSF provides benefits such as workplace injury compensation, medical care, and pensions but has not effectively addressed the needs of vulnerable populations. </w:t>
      </w:r>
    </w:p>
    <w:p w14:paraId="162DCFF9" w14:textId="77777777" w:rsidR="002C7F6E" w:rsidRPr="00C352F1" w:rsidRDefault="002C7F6E" w:rsidP="00C352F1">
      <w:pPr>
        <w:spacing w:line="240" w:lineRule="auto"/>
        <w:jc w:val="both"/>
        <w:rPr>
          <w:rFonts w:eastAsia="Calibri"/>
          <w:sz w:val="24"/>
          <w:szCs w:val="24"/>
        </w:rPr>
      </w:pPr>
    </w:p>
    <w:p w14:paraId="76904B89" w14:textId="433FBFDC" w:rsidR="002C7F6E" w:rsidRPr="00C352F1" w:rsidRDefault="00F77DA6" w:rsidP="00C352F1">
      <w:pPr>
        <w:spacing w:line="240" w:lineRule="auto"/>
        <w:jc w:val="both"/>
        <w:rPr>
          <w:rFonts w:eastAsia="Calibri"/>
          <w:sz w:val="24"/>
          <w:szCs w:val="24"/>
        </w:rPr>
      </w:pPr>
      <w:r w:rsidRPr="00C352F1">
        <w:rPr>
          <w:rFonts w:eastAsia="Calibri"/>
          <w:sz w:val="24"/>
          <w:szCs w:val="24"/>
        </w:rPr>
        <w:t>Demographic shifts</w:t>
      </w:r>
      <w:del w:id="435" w:author="Bijesh Mishra [2]" w:date="2025-01-23T10:07:00Z" w16du:dateUtc="2025-01-23T16:07:00Z">
        <w:r w:rsidRPr="00C352F1" w:rsidDel="00185220">
          <w:rPr>
            <w:rFonts w:eastAsia="Calibri"/>
            <w:sz w:val="24"/>
            <w:szCs w:val="24"/>
          </w:rPr>
          <w:delText>, including an aging population, exacerbate the system's sustainability challenges</w:delText>
        </w:r>
      </w:del>
      <w:ins w:id="436" w:author="Bijesh Mishra [2]" w:date="2025-01-23T10:07:00Z" w16du:dateUtc="2025-01-23T16:07:00Z">
        <w:r w:rsidR="00185220">
          <w:rPr>
            <w:rFonts w:eastAsia="Calibri"/>
            <w:sz w:val="24"/>
            <w:szCs w:val="24"/>
          </w:rPr>
          <w:t xml:space="preserve"> exacerbate the system's sustainability challenges, including an aging population</w:t>
        </w:r>
      </w:ins>
      <w:r w:rsidRPr="00C352F1">
        <w:rPr>
          <w:rFonts w:eastAsia="Calibri"/>
          <w:sz w:val="24"/>
          <w:szCs w:val="24"/>
        </w:rPr>
        <w:t xml:space="preserve">. By 2050, the population aged 65 and older in Nepal is projected to triple, intensifying the demand for pensions and healthcare services [2]. Vulnerable populations, including persons with disabilities, women, and elderly individuals in rural areas, remain disproportionately excluded from the system due to socio-economic barriers and lack of infrastructure. The government acknowledges these gaps but needs substantial policy reforms to create a more inclusive and sustainable social security system. </w:t>
      </w:r>
    </w:p>
    <w:p w14:paraId="18AEBCEF" w14:textId="77777777" w:rsidR="002C7F6E" w:rsidRPr="00C352F1" w:rsidDel="007244F7" w:rsidRDefault="002C7F6E" w:rsidP="00C352F1">
      <w:pPr>
        <w:spacing w:line="240" w:lineRule="auto"/>
        <w:jc w:val="both"/>
        <w:rPr>
          <w:del w:id="437" w:author="Bijesh Mishra" w:date="2025-01-22T23:11:00Z" w16du:dateUtc="2025-01-23T05:11:00Z"/>
          <w:rFonts w:eastAsia="Calibri"/>
          <w:sz w:val="24"/>
          <w:szCs w:val="24"/>
        </w:rPr>
      </w:pPr>
    </w:p>
    <w:p w14:paraId="0722C2A1" w14:textId="77777777" w:rsidR="00F00005" w:rsidRPr="00C352F1" w:rsidRDefault="00F00005" w:rsidP="00C352F1">
      <w:pPr>
        <w:spacing w:line="240" w:lineRule="auto"/>
        <w:jc w:val="both"/>
        <w:rPr>
          <w:rFonts w:eastAsia="Calibri"/>
          <w:sz w:val="24"/>
          <w:szCs w:val="24"/>
        </w:rPr>
      </w:pPr>
    </w:p>
    <w:p w14:paraId="57E30DE6" w14:textId="26159734" w:rsidR="002C7F6E" w:rsidRPr="00113E2B" w:rsidRDefault="00113E2B" w:rsidP="00113E2B">
      <w:pPr>
        <w:spacing w:line="240" w:lineRule="auto"/>
        <w:jc w:val="both"/>
        <w:rPr>
          <w:b/>
          <w:bCs/>
        </w:rPr>
      </w:pPr>
      <w:r w:rsidRPr="00113E2B">
        <w:rPr>
          <w:rFonts w:eastAsia="Calibri"/>
          <w:b/>
          <w:bCs/>
          <w:sz w:val="24"/>
          <w:szCs w:val="24"/>
          <w:u w:val="single"/>
        </w:rPr>
        <w:t xml:space="preserve">2. </w:t>
      </w:r>
      <w:r w:rsidR="00F77DA6" w:rsidRPr="00113E2B">
        <w:rPr>
          <w:rFonts w:eastAsia="Calibri"/>
          <w:b/>
          <w:bCs/>
          <w:sz w:val="24"/>
          <w:szCs w:val="24"/>
          <w:u w:val="single"/>
        </w:rPr>
        <w:t>Summary of Issues</w:t>
      </w:r>
      <w:r w:rsidR="00F77DA6" w:rsidRPr="00113E2B">
        <w:rPr>
          <w:b/>
          <w:bCs/>
        </w:rPr>
        <w:t xml:space="preserve"> </w:t>
      </w:r>
    </w:p>
    <w:p w14:paraId="7DE88EB8" w14:textId="77777777" w:rsidR="00113E2B" w:rsidRPr="00C352F1" w:rsidRDefault="00113E2B" w:rsidP="00113E2B">
      <w:pPr>
        <w:spacing w:line="240" w:lineRule="auto"/>
        <w:jc w:val="both"/>
      </w:pPr>
    </w:p>
    <w:p w14:paraId="57CE9ABE" w14:textId="3CD20349" w:rsidR="002C7F6E" w:rsidRPr="004C1CCC" w:rsidRDefault="00F77DA6" w:rsidP="004C1CCC">
      <w:pPr>
        <w:spacing w:line="240" w:lineRule="auto"/>
        <w:jc w:val="both"/>
        <w:rPr>
          <w:rFonts w:eastAsia="Calibri"/>
          <w:b/>
          <w:sz w:val="24"/>
          <w:szCs w:val="24"/>
        </w:rPr>
      </w:pPr>
      <w:r w:rsidRPr="00C352F1">
        <w:rPr>
          <w:rFonts w:eastAsia="Calibri"/>
          <w:b/>
          <w:sz w:val="24"/>
          <w:szCs w:val="24"/>
        </w:rPr>
        <w:t>1. Limited Coverage for Informal Sector Workers</w:t>
      </w:r>
      <w:r w:rsidR="004C1CCC">
        <w:rPr>
          <w:rFonts w:eastAsia="Calibri"/>
          <w:b/>
          <w:sz w:val="24"/>
          <w:szCs w:val="24"/>
        </w:rPr>
        <w:t xml:space="preserve">: </w:t>
      </w:r>
      <w:r w:rsidRPr="004C1CCC">
        <w:rPr>
          <w:rFonts w:eastAsia="Calibri"/>
          <w:sz w:val="24"/>
          <w:szCs w:val="24"/>
        </w:rPr>
        <w:t xml:space="preserve">Despite being the majority workforce, informal sector workers remain largely outside the social security system. Limited access to formal employment contracts prevents these workers from enrolling in the SSF. Less than 15% of informal workers in Nepal have access to social security benefits [1]. </w:t>
      </w:r>
    </w:p>
    <w:p w14:paraId="7EA690AF" w14:textId="77777777" w:rsidR="00113E2B" w:rsidRPr="00C352F1" w:rsidRDefault="00113E2B" w:rsidP="00C352F1">
      <w:pPr>
        <w:spacing w:line="240" w:lineRule="auto"/>
        <w:jc w:val="both"/>
        <w:rPr>
          <w:rFonts w:eastAsia="Calibri"/>
          <w:sz w:val="24"/>
          <w:szCs w:val="24"/>
        </w:rPr>
      </w:pPr>
    </w:p>
    <w:p w14:paraId="67ED9E21" w14:textId="2D5FE16D" w:rsidR="00C80152" w:rsidRPr="004C1CCC" w:rsidRDefault="00F77DA6" w:rsidP="004C1CCC">
      <w:pPr>
        <w:spacing w:line="240" w:lineRule="auto"/>
        <w:jc w:val="both"/>
        <w:rPr>
          <w:rFonts w:eastAsia="Calibri"/>
          <w:b/>
          <w:sz w:val="24"/>
          <w:szCs w:val="24"/>
        </w:rPr>
      </w:pPr>
      <w:r w:rsidRPr="00C352F1">
        <w:rPr>
          <w:rFonts w:eastAsia="Calibri"/>
          <w:b/>
          <w:sz w:val="24"/>
          <w:szCs w:val="24"/>
        </w:rPr>
        <w:t>2. Inadequate Social Protection for Vulnerable Groups</w:t>
      </w:r>
      <w:r w:rsidR="004C1CCC">
        <w:rPr>
          <w:rFonts w:eastAsia="Calibri"/>
          <w:b/>
          <w:sz w:val="24"/>
          <w:szCs w:val="24"/>
        </w:rPr>
        <w:t xml:space="preserve">: </w:t>
      </w:r>
      <w:r w:rsidRPr="004C1CCC">
        <w:rPr>
          <w:rFonts w:eastAsia="Calibri"/>
          <w:sz w:val="24"/>
          <w:szCs w:val="24"/>
        </w:rPr>
        <w:t xml:space="preserve">The existing social protection framework provides minimal support for marginalized populations. </w:t>
      </w:r>
    </w:p>
    <w:p w14:paraId="009745B0" w14:textId="77777777" w:rsidR="00C80152" w:rsidRPr="00C80152" w:rsidRDefault="00F77DA6" w:rsidP="003C58F6">
      <w:pPr>
        <w:pStyle w:val="ListParagraph"/>
        <w:numPr>
          <w:ilvl w:val="0"/>
          <w:numId w:val="60"/>
        </w:numPr>
        <w:spacing w:line="240" w:lineRule="auto"/>
        <w:jc w:val="both"/>
        <w:rPr>
          <w:rFonts w:eastAsia="Calibri"/>
          <w:sz w:val="24"/>
          <w:szCs w:val="24"/>
        </w:rPr>
      </w:pPr>
      <w:r w:rsidRPr="00C80152">
        <w:rPr>
          <w:rFonts w:eastAsia="Calibri"/>
          <w:sz w:val="24"/>
          <w:szCs w:val="24"/>
        </w:rPr>
        <w:t xml:space="preserve">Only 3.2% of people with disabilities and fewer than 9% of elderly individuals receive any form of social security [3, 4]. </w:t>
      </w:r>
    </w:p>
    <w:p w14:paraId="7BE67134" w14:textId="21D84336" w:rsidR="002C7F6E" w:rsidRDefault="00F77DA6" w:rsidP="003C58F6">
      <w:pPr>
        <w:pStyle w:val="ListParagraph"/>
        <w:numPr>
          <w:ilvl w:val="0"/>
          <w:numId w:val="60"/>
        </w:numPr>
        <w:spacing w:line="240" w:lineRule="auto"/>
        <w:jc w:val="both"/>
        <w:rPr>
          <w:rFonts w:eastAsia="Calibri"/>
          <w:sz w:val="24"/>
          <w:szCs w:val="24"/>
        </w:rPr>
      </w:pPr>
      <w:r w:rsidRPr="00C80152">
        <w:rPr>
          <w:rFonts w:eastAsia="Calibri"/>
          <w:sz w:val="24"/>
          <w:szCs w:val="24"/>
        </w:rPr>
        <w:t xml:space="preserve">Most elderly Nepalis rely on family support rather than pensions, with only 15% of retirees receiving formal pensions [4]. </w:t>
      </w:r>
    </w:p>
    <w:p w14:paraId="4F7B92C3" w14:textId="77777777" w:rsidR="00C80152" w:rsidRPr="00C80152" w:rsidRDefault="00C80152" w:rsidP="00C80152">
      <w:pPr>
        <w:pStyle w:val="ListParagraph"/>
        <w:spacing w:line="240" w:lineRule="auto"/>
        <w:jc w:val="both"/>
        <w:rPr>
          <w:rFonts w:eastAsia="Calibri"/>
          <w:sz w:val="24"/>
          <w:szCs w:val="24"/>
        </w:rPr>
      </w:pPr>
    </w:p>
    <w:p w14:paraId="5291C18A" w14:textId="4DC0D405" w:rsidR="002C7F6E" w:rsidRDefault="00F77DA6" w:rsidP="00C352F1">
      <w:pPr>
        <w:spacing w:line="240" w:lineRule="auto"/>
        <w:jc w:val="both"/>
        <w:rPr>
          <w:rFonts w:eastAsia="Calibri"/>
          <w:sz w:val="24"/>
          <w:szCs w:val="24"/>
        </w:rPr>
      </w:pPr>
      <w:r w:rsidRPr="00C352F1">
        <w:rPr>
          <w:rFonts w:eastAsia="Calibri"/>
          <w:b/>
          <w:sz w:val="24"/>
          <w:szCs w:val="24"/>
        </w:rPr>
        <w:lastRenderedPageBreak/>
        <w:t>3. Lack of Awareness and Access to Benefits:</w:t>
      </w:r>
      <w:r w:rsidR="004C1CCC">
        <w:rPr>
          <w:rFonts w:eastAsia="Calibri"/>
          <w:b/>
          <w:sz w:val="24"/>
          <w:szCs w:val="24"/>
        </w:rPr>
        <w:t xml:space="preserve"> </w:t>
      </w:r>
      <w:r w:rsidRPr="00C352F1">
        <w:rPr>
          <w:rFonts w:eastAsia="Calibri"/>
          <w:sz w:val="24"/>
          <w:szCs w:val="24"/>
        </w:rPr>
        <w:t xml:space="preserve">Administrative barriers, coupled with low literacy rates and insufficient awareness campaigns, hinder workers' ability to access available benefits. Studies have shown that rural workers often do not register for benefits due to lack of information or logistical difficulties [5]. </w:t>
      </w:r>
    </w:p>
    <w:p w14:paraId="033E4396" w14:textId="77777777" w:rsidR="00C12664" w:rsidRPr="00C352F1" w:rsidRDefault="00C12664" w:rsidP="00C352F1">
      <w:pPr>
        <w:spacing w:line="240" w:lineRule="auto"/>
        <w:jc w:val="both"/>
        <w:rPr>
          <w:rFonts w:eastAsia="Calibri"/>
          <w:sz w:val="24"/>
          <w:szCs w:val="24"/>
        </w:rPr>
      </w:pPr>
    </w:p>
    <w:p w14:paraId="3CBAA978" w14:textId="77777777" w:rsidR="002C7F6E" w:rsidRDefault="00F77DA6" w:rsidP="00C352F1">
      <w:pPr>
        <w:spacing w:line="240" w:lineRule="auto"/>
        <w:jc w:val="both"/>
        <w:rPr>
          <w:rFonts w:eastAsia="Calibri"/>
          <w:sz w:val="24"/>
          <w:szCs w:val="24"/>
        </w:rPr>
      </w:pPr>
      <w:r w:rsidRPr="00C352F1">
        <w:rPr>
          <w:rFonts w:eastAsia="Calibri"/>
          <w:b/>
          <w:sz w:val="24"/>
          <w:szCs w:val="24"/>
        </w:rPr>
        <w:t xml:space="preserve">4. Pension System Gaps: </w:t>
      </w:r>
      <w:r w:rsidRPr="00C352F1">
        <w:rPr>
          <w:rFonts w:eastAsia="Calibri"/>
          <w:sz w:val="24"/>
          <w:szCs w:val="24"/>
        </w:rPr>
        <w:t xml:space="preserve">Nepal’s pension system predominantly benefits government employees and other formal sector workers, leaving rural and informal workers unprotected. </w:t>
      </w:r>
    </w:p>
    <w:p w14:paraId="2DD91F99" w14:textId="77777777" w:rsidR="00C12664" w:rsidRPr="00C352F1" w:rsidRDefault="00C12664" w:rsidP="00C352F1">
      <w:pPr>
        <w:spacing w:line="240" w:lineRule="auto"/>
        <w:jc w:val="both"/>
        <w:rPr>
          <w:rFonts w:eastAsia="Calibri"/>
          <w:sz w:val="24"/>
          <w:szCs w:val="24"/>
        </w:rPr>
      </w:pPr>
    </w:p>
    <w:p w14:paraId="60042E5E" w14:textId="77777777" w:rsidR="002C7F6E" w:rsidRDefault="00F77DA6" w:rsidP="00C352F1">
      <w:pPr>
        <w:spacing w:line="240" w:lineRule="auto"/>
        <w:jc w:val="both"/>
        <w:rPr>
          <w:rFonts w:eastAsia="Calibri"/>
          <w:sz w:val="24"/>
          <w:szCs w:val="24"/>
        </w:rPr>
      </w:pPr>
      <w:r w:rsidRPr="00C352F1">
        <w:rPr>
          <w:rFonts w:eastAsia="Calibri"/>
          <w:b/>
          <w:sz w:val="24"/>
          <w:szCs w:val="24"/>
        </w:rPr>
        <w:t xml:space="preserve">5. Sustainability Concerns: </w:t>
      </w:r>
      <w:r w:rsidRPr="00C352F1">
        <w:rPr>
          <w:rFonts w:eastAsia="Calibri"/>
          <w:sz w:val="24"/>
          <w:szCs w:val="24"/>
        </w:rPr>
        <w:t xml:space="preserve">The SSF faces financial risks due to limited contributions from a narrow base of formal workers. The projected rise in dependency ratios poses further threats to system solvency. By 2030, the Nepal Rastra Bank (NRB) estimates a funding gap of over 20% of GDP in pension liabilities [6]. </w:t>
      </w:r>
    </w:p>
    <w:p w14:paraId="2E49314E" w14:textId="77777777" w:rsidR="00C12664" w:rsidRPr="00C352F1" w:rsidRDefault="00C12664" w:rsidP="00C352F1">
      <w:pPr>
        <w:spacing w:line="240" w:lineRule="auto"/>
        <w:jc w:val="both"/>
        <w:rPr>
          <w:rFonts w:eastAsia="Calibri"/>
          <w:sz w:val="24"/>
          <w:szCs w:val="24"/>
        </w:rPr>
      </w:pPr>
    </w:p>
    <w:p w14:paraId="1B73BAD2" w14:textId="77777777" w:rsidR="002C7F6E" w:rsidRPr="00C352F1" w:rsidRDefault="00F77DA6" w:rsidP="00C352F1">
      <w:pPr>
        <w:spacing w:line="240" w:lineRule="auto"/>
        <w:jc w:val="both"/>
        <w:rPr>
          <w:rFonts w:eastAsia="Calibri"/>
          <w:sz w:val="24"/>
          <w:szCs w:val="24"/>
        </w:rPr>
      </w:pPr>
      <w:r w:rsidRPr="00C352F1">
        <w:rPr>
          <w:rFonts w:eastAsia="Calibri"/>
          <w:b/>
          <w:sz w:val="24"/>
          <w:szCs w:val="24"/>
        </w:rPr>
        <w:t xml:space="preserve">6. Comprehensive policy framework. </w:t>
      </w:r>
      <w:r w:rsidRPr="00C352F1">
        <w:rPr>
          <w:rFonts w:eastAsia="Calibri"/>
          <w:sz w:val="24"/>
          <w:szCs w:val="24"/>
        </w:rPr>
        <w:t xml:space="preserve">Nepal has a strong constitutional and legal foundation for social protection, with several laws and programs designed to implement the constitutional rights to social security, employment, education, health, food, and housing. However, there is a need for a comprehensive policy framework to effectively integrate these laws and programs. While social protection spending has increased significantly, challenges persist in targeting the poor and vulnerable, with limited coverage and impact on poverty reduction. Additionally, social assistance spending is largely focused on the elderly, limiting its potential for human capital development. There are gaps in coverage, particularly for children and the working-age poor, and many programs operate in isolation, reducing their overall effectiveness. To improve outcomes, there is a need for greater coordination among programs, especially those targeting early childhood development, and for a focus on economic inclusion to maximize the impact of social protection efforts. </w:t>
      </w:r>
    </w:p>
    <w:p w14:paraId="41D2C8A1" w14:textId="77777777" w:rsidR="002C7F6E" w:rsidRPr="00C352F1" w:rsidRDefault="002C7F6E" w:rsidP="00C352F1">
      <w:pPr>
        <w:spacing w:line="240" w:lineRule="auto"/>
        <w:jc w:val="both"/>
        <w:rPr>
          <w:rFonts w:eastAsia="Calibri"/>
          <w:sz w:val="24"/>
          <w:szCs w:val="24"/>
        </w:rPr>
      </w:pPr>
    </w:p>
    <w:p w14:paraId="4E67A71F" w14:textId="77777777" w:rsidR="002C7F6E" w:rsidRDefault="00F77DA6" w:rsidP="00C12664">
      <w:pPr>
        <w:spacing w:line="240" w:lineRule="auto"/>
        <w:jc w:val="both"/>
        <w:rPr>
          <w:rFonts w:eastAsia="Calibri"/>
          <w:sz w:val="24"/>
          <w:szCs w:val="24"/>
          <w:u w:val="single"/>
        </w:rPr>
      </w:pPr>
      <w:r w:rsidRPr="00C352F1">
        <w:rPr>
          <w:rFonts w:eastAsia="Calibri"/>
          <w:sz w:val="24"/>
          <w:szCs w:val="24"/>
          <w:u w:val="single"/>
        </w:rPr>
        <w:t xml:space="preserve">High-Level Recommendations </w:t>
      </w:r>
    </w:p>
    <w:p w14:paraId="022D63ED" w14:textId="77777777" w:rsidR="00C12664" w:rsidRPr="00C352F1" w:rsidRDefault="00C12664" w:rsidP="00C12664">
      <w:pPr>
        <w:spacing w:line="240" w:lineRule="auto"/>
        <w:jc w:val="both"/>
        <w:rPr>
          <w:rFonts w:eastAsia="Calibri"/>
          <w:sz w:val="24"/>
          <w:szCs w:val="24"/>
        </w:rPr>
      </w:pPr>
    </w:p>
    <w:p w14:paraId="798339E8" w14:textId="77777777" w:rsidR="002C7F6E" w:rsidRDefault="00F77DA6" w:rsidP="00C352F1">
      <w:pPr>
        <w:spacing w:line="240" w:lineRule="auto"/>
        <w:jc w:val="both"/>
        <w:rPr>
          <w:rFonts w:eastAsia="Calibri"/>
          <w:b/>
          <w:sz w:val="24"/>
          <w:szCs w:val="24"/>
        </w:rPr>
      </w:pPr>
      <w:r w:rsidRPr="00C352F1">
        <w:rPr>
          <w:rFonts w:eastAsia="Calibri"/>
          <w:b/>
          <w:sz w:val="24"/>
          <w:szCs w:val="24"/>
        </w:rPr>
        <w:t xml:space="preserve">Immediate Recommendations (0–3 Years) </w:t>
      </w:r>
    </w:p>
    <w:p w14:paraId="3A003E44" w14:textId="77777777" w:rsidR="00C12664" w:rsidRPr="00C352F1" w:rsidRDefault="00C12664" w:rsidP="00C352F1">
      <w:pPr>
        <w:spacing w:line="240" w:lineRule="auto"/>
        <w:jc w:val="both"/>
        <w:rPr>
          <w:rFonts w:eastAsia="Calibri"/>
          <w:b/>
          <w:sz w:val="24"/>
          <w:szCs w:val="24"/>
        </w:rPr>
      </w:pPr>
    </w:p>
    <w:p w14:paraId="3A517DD4" w14:textId="77777777" w:rsidR="002C7F6E" w:rsidRPr="00C12664" w:rsidRDefault="00F77DA6" w:rsidP="003C58F6">
      <w:pPr>
        <w:pStyle w:val="ListParagraph"/>
        <w:numPr>
          <w:ilvl w:val="0"/>
          <w:numId w:val="61"/>
        </w:numPr>
        <w:spacing w:line="240" w:lineRule="auto"/>
        <w:jc w:val="both"/>
        <w:rPr>
          <w:rFonts w:eastAsia="Calibri"/>
          <w:b/>
          <w:sz w:val="24"/>
          <w:szCs w:val="24"/>
        </w:rPr>
      </w:pPr>
      <w:r w:rsidRPr="00C12664">
        <w:rPr>
          <w:rFonts w:eastAsia="Calibri"/>
          <w:b/>
          <w:sz w:val="24"/>
          <w:szCs w:val="24"/>
        </w:rPr>
        <w:t xml:space="preserve">Improve Awareness of Social Security Programs </w:t>
      </w:r>
    </w:p>
    <w:p w14:paraId="6355144A" w14:textId="77777777" w:rsidR="002C7F6E" w:rsidRPr="00C12664" w:rsidRDefault="00F77DA6" w:rsidP="003C58F6">
      <w:pPr>
        <w:pStyle w:val="ListParagraph"/>
        <w:numPr>
          <w:ilvl w:val="0"/>
          <w:numId w:val="62"/>
        </w:numPr>
        <w:spacing w:line="240" w:lineRule="auto"/>
        <w:jc w:val="both"/>
        <w:rPr>
          <w:rFonts w:eastAsia="Calibri"/>
          <w:sz w:val="24"/>
          <w:szCs w:val="24"/>
        </w:rPr>
      </w:pPr>
      <w:r w:rsidRPr="00C12664">
        <w:rPr>
          <w:rFonts w:eastAsia="Calibri"/>
          <w:sz w:val="24"/>
          <w:szCs w:val="24"/>
        </w:rPr>
        <w:t xml:space="preserve">Launch targeted campaigns to educate workers, especially in rural and informal sectors, on their rights and benefits under the SSF. </w:t>
      </w:r>
    </w:p>
    <w:p w14:paraId="51F858C3" w14:textId="77777777" w:rsidR="002C7F6E" w:rsidRDefault="00F77DA6" w:rsidP="003C58F6">
      <w:pPr>
        <w:pStyle w:val="ListParagraph"/>
        <w:numPr>
          <w:ilvl w:val="0"/>
          <w:numId w:val="62"/>
        </w:numPr>
        <w:spacing w:line="240" w:lineRule="auto"/>
        <w:jc w:val="both"/>
        <w:rPr>
          <w:rFonts w:eastAsia="Calibri"/>
          <w:sz w:val="24"/>
          <w:szCs w:val="24"/>
        </w:rPr>
      </w:pPr>
      <w:r w:rsidRPr="00C12664">
        <w:rPr>
          <w:rFonts w:eastAsia="Calibri"/>
          <w:sz w:val="24"/>
          <w:szCs w:val="24"/>
        </w:rPr>
        <w:t xml:space="preserve">For Example: Community-driven initiatives have successfully increased enrollment in India’s </w:t>
      </w:r>
      <w:proofErr w:type="spellStart"/>
      <w:r w:rsidRPr="00C12664">
        <w:rPr>
          <w:rFonts w:eastAsia="Calibri"/>
          <w:i/>
          <w:iCs/>
          <w:sz w:val="24"/>
          <w:szCs w:val="24"/>
        </w:rPr>
        <w:t>Rashtriya</w:t>
      </w:r>
      <w:proofErr w:type="spellEnd"/>
      <w:r w:rsidRPr="00C12664">
        <w:rPr>
          <w:rFonts w:eastAsia="Calibri"/>
          <w:i/>
          <w:iCs/>
          <w:sz w:val="24"/>
          <w:szCs w:val="24"/>
        </w:rPr>
        <w:t xml:space="preserve"> </w:t>
      </w:r>
      <w:proofErr w:type="spellStart"/>
      <w:r w:rsidRPr="00C12664">
        <w:rPr>
          <w:rFonts w:eastAsia="Calibri"/>
          <w:i/>
          <w:iCs/>
          <w:sz w:val="24"/>
          <w:szCs w:val="24"/>
        </w:rPr>
        <w:t>Swasthya</w:t>
      </w:r>
      <w:proofErr w:type="spellEnd"/>
      <w:r w:rsidRPr="00C12664">
        <w:rPr>
          <w:rFonts w:eastAsia="Calibri"/>
          <w:i/>
          <w:iCs/>
          <w:sz w:val="24"/>
          <w:szCs w:val="24"/>
        </w:rPr>
        <w:t xml:space="preserve"> Bima Yojana (RSBY)</w:t>
      </w:r>
      <w:r w:rsidRPr="00C12664">
        <w:rPr>
          <w:rFonts w:eastAsia="Calibri"/>
          <w:sz w:val="24"/>
          <w:szCs w:val="24"/>
        </w:rPr>
        <w:t xml:space="preserve"> program [7]. </w:t>
      </w:r>
    </w:p>
    <w:p w14:paraId="0BA65B79" w14:textId="77777777" w:rsidR="00C12664" w:rsidRPr="00C12664" w:rsidRDefault="00C12664" w:rsidP="00C12664">
      <w:pPr>
        <w:pStyle w:val="ListParagraph"/>
        <w:spacing w:line="240" w:lineRule="auto"/>
        <w:jc w:val="both"/>
        <w:rPr>
          <w:rFonts w:eastAsia="Calibri"/>
          <w:sz w:val="24"/>
          <w:szCs w:val="24"/>
        </w:rPr>
      </w:pPr>
    </w:p>
    <w:p w14:paraId="3F7210AC" w14:textId="77777777" w:rsidR="002C7F6E" w:rsidRPr="00C12664" w:rsidRDefault="00F77DA6" w:rsidP="003C58F6">
      <w:pPr>
        <w:pStyle w:val="ListParagraph"/>
        <w:numPr>
          <w:ilvl w:val="0"/>
          <w:numId w:val="61"/>
        </w:numPr>
        <w:spacing w:line="240" w:lineRule="auto"/>
        <w:jc w:val="both"/>
        <w:rPr>
          <w:rFonts w:eastAsia="Calibri"/>
          <w:b/>
          <w:sz w:val="24"/>
          <w:szCs w:val="24"/>
        </w:rPr>
      </w:pPr>
      <w:r w:rsidRPr="00C12664">
        <w:rPr>
          <w:rFonts w:eastAsia="Calibri"/>
          <w:b/>
          <w:sz w:val="24"/>
          <w:szCs w:val="24"/>
        </w:rPr>
        <w:t xml:space="preserve">Streamline Registration and Claims Processes </w:t>
      </w:r>
    </w:p>
    <w:p w14:paraId="15F67C8A" w14:textId="77777777" w:rsidR="002C7F6E" w:rsidRDefault="00F77DA6" w:rsidP="003C58F6">
      <w:pPr>
        <w:pStyle w:val="ListParagraph"/>
        <w:numPr>
          <w:ilvl w:val="0"/>
          <w:numId w:val="64"/>
        </w:numPr>
        <w:spacing w:line="240" w:lineRule="auto"/>
        <w:jc w:val="both"/>
        <w:rPr>
          <w:rFonts w:eastAsia="Calibri"/>
          <w:sz w:val="24"/>
          <w:szCs w:val="24"/>
        </w:rPr>
      </w:pPr>
      <w:r w:rsidRPr="00C12664">
        <w:rPr>
          <w:rFonts w:eastAsia="Calibri"/>
          <w:sz w:val="24"/>
          <w:szCs w:val="24"/>
        </w:rPr>
        <w:t xml:space="preserve">Invest in digital platforms to reduce administrative hurdles and enable remote registration and claims processing. </w:t>
      </w:r>
    </w:p>
    <w:p w14:paraId="786592AA" w14:textId="77777777" w:rsidR="00C12664" w:rsidRPr="00C12664" w:rsidRDefault="00C12664" w:rsidP="00C12664">
      <w:pPr>
        <w:pStyle w:val="ListParagraph"/>
        <w:spacing w:line="240" w:lineRule="auto"/>
        <w:jc w:val="both"/>
        <w:rPr>
          <w:rFonts w:eastAsia="Calibri"/>
          <w:sz w:val="24"/>
          <w:szCs w:val="24"/>
        </w:rPr>
      </w:pPr>
    </w:p>
    <w:p w14:paraId="2C147CBF" w14:textId="77777777" w:rsidR="002C7F6E" w:rsidRPr="00C12664" w:rsidRDefault="00F77DA6" w:rsidP="003C58F6">
      <w:pPr>
        <w:pStyle w:val="ListParagraph"/>
        <w:numPr>
          <w:ilvl w:val="0"/>
          <w:numId w:val="65"/>
        </w:numPr>
        <w:spacing w:line="240" w:lineRule="auto"/>
        <w:jc w:val="both"/>
        <w:rPr>
          <w:rFonts w:eastAsia="Calibri"/>
          <w:b/>
          <w:sz w:val="24"/>
          <w:szCs w:val="24"/>
        </w:rPr>
      </w:pPr>
      <w:r w:rsidRPr="00C12664">
        <w:rPr>
          <w:rFonts w:eastAsia="Calibri"/>
          <w:b/>
          <w:sz w:val="24"/>
          <w:szCs w:val="24"/>
        </w:rPr>
        <w:t xml:space="preserve">Expand Pension Coverage to Rural Areas </w:t>
      </w:r>
    </w:p>
    <w:p w14:paraId="731EC7A3" w14:textId="6CD68A20" w:rsidR="00560C45" w:rsidRDefault="00F77DA6" w:rsidP="003C58F6">
      <w:pPr>
        <w:pStyle w:val="ListParagraph"/>
        <w:numPr>
          <w:ilvl w:val="0"/>
          <w:numId w:val="63"/>
        </w:numPr>
        <w:spacing w:line="240" w:lineRule="auto"/>
        <w:jc w:val="both"/>
        <w:rPr>
          <w:rFonts w:eastAsia="Calibri"/>
          <w:sz w:val="24"/>
          <w:szCs w:val="24"/>
        </w:rPr>
      </w:pPr>
      <w:r w:rsidRPr="00C12664">
        <w:rPr>
          <w:rFonts w:eastAsia="Calibri"/>
          <w:sz w:val="24"/>
          <w:szCs w:val="24"/>
        </w:rPr>
        <w:t>Introduce non-contributory pension schemes for elderly individuals in underserved regions, modeled on social pension programs in countries like South Africa [ 13]. Evidence from South Africa's social pension system demonstrates that non-</w:t>
      </w:r>
      <w:r w:rsidRPr="00C12664">
        <w:rPr>
          <w:rFonts w:eastAsia="Calibri"/>
          <w:sz w:val="24"/>
          <w:szCs w:val="24"/>
        </w:rPr>
        <w:lastRenderedPageBreak/>
        <w:t xml:space="preserve">contributory pensions significantly reduce poverty among elderly populations, particularly in rural and underserved areas. South Africa's program, which provides a universal, means-tested social </w:t>
      </w:r>
      <w:del w:id="438" w:author="Bijesh Mishra [2]" w:date="2025-01-23T10:10:00Z" w16du:dateUtc="2025-01-23T16:10:00Z">
        <w:r w:rsidRPr="00C12664" w:rsidDel="002F5522">
          <w:rPr>
            <w:rFonts w:eastAsia="Calibri"/>
            <w:sz w:val="24"/>
            <w:szCs w:val="24"/>
          </w:rPr>
          <w:delText>pension</w:delText>
        </w:r>
      </w:del>
      <w:ins w:id="439" w:author="Bijesh Mishra [2]" w:date="2025-01-23T10:10:00Z" w16du:dateUtc="2025-01-23T16:10:00Z">
        <w:r w:rsidR="002F5522">
          <w:rPr>
            <w:rFonts w:eastAsia="Calibri"/>
            <w:sz w:val="24"/>
            <w:szCs w:val="24"/>
          </w:rPr>
          <w:t>retirement</w:t>
        </w:r>
      </w:ins>
      <w:r w:rsidRPr="00C12664">
        <w:rPr>
          <w:rFonts w:eastAsia="Calibri"/>
          <w:sz w:val="24"/>
          <w:szCs w:val="24"/>
        </w:rPr>
        <w:t xml:space="preserve">, has </w:t>
      </w:r>
      <w:del w:id="440" w:author="Bijesh Mishra [2]" w:date="2025-01-23T10:10:00Z" w16du:dateUtc="2025-01-23T16:10:00Z">
        <w:r w:rsidRPr="00C12664" w:rsidDel="002F5522">
          <w:rPr>
            <w:rFonts w:eastAsia="Calibri"/>
            <w:sz w:val="24"/>
            <w:szCs w:val="24"/>
          </w:rPr>
          <w:delText>been credited with substantially reducing income inequality and improving</w:delText>
        </w:r>
      </w:del>
      <w:ins w:id="441" w:author="Bijesh Mishra [2]" w:date="2025-01-23T10:10:00Z" w16du:dateUtc="2025-01-23T16:10:00Z">
        <w:r w:rsidR="002F5522">
          <w:rPr>
            <w:rFonts w:eastAsia="Calibri"/>
            <w:sz w:val="24"/>
            <w:szCs w:val="24"/>
          </w:rPr>
          <w:t>substantially reduced income inequality and improved</w:t>
        </w:r>
      </w:ins>
      <w:r w:rsidRPr="00C12664">
        <w:rPr>
          <w:rFonts w:eastAsia="Calibri"/>
          <w:sz w:val="24"/>
          <w:szCs w:val="24"/>
        </w:rPr>
        <w:t xml:space="preserve"> the quality of life for older citizens in remote regions [13]. </w:t>
      </w:r>
    </w:p>
    <w:p w14:paraId="6A00889B" w14:textId="349EE70B" w:rsidR="002C7F6E" w:rsidRPr="00560C45" w:rsidRDefault="00F77DA6" w:rsidP="003C58F6">
      <w:pPr>
        <w:pStyle w:val="ListParagraph"/>
        <w:numPr>
          <w:ilvl w:val="0"/>
          <w:numId w:val="63"/>
        </w:numPr>
        <w:spacing w:line="240" w:lineRule="auto"/>
        <w:jc w:val="both"/>
        <w:rPr>
          <w:rFonts w:eastAsia="Calibri"/>
          <w:sz w:val="24"/>
          <w:szCs w:val="24"/>
        </w:rPr>
      </w:pPr>
      <w:r w:rsidRPr="00560C45">
        <w:rPr>
          <w:rFonts w:eastAsia="Calibri"/>
          <w:sz w:val="24"/>
          <w:szCs w:val="24"/>
        </w:rPr>
        <w:t xml:space="preserve">In Nepal, a similar approach could address the significant coverage gaps for </w:t>
      </w:r>
      <w:del w:id="442" w:author="Bijesh Mishra [2]" w:date="2025-01-23T10:10:00Z" w16du:dateUtc="2025-01-23T16:10:00Z">
        <w:r w:rsidRPr="00560C45" w:rsidDel="003F1519">
          <w:rPr>
            <w:rFonts w:eastAsia="Calibri"/>
            <w:sz w:val="24"/>
            <w:szCs w:val="24"/>
          </w:rPr>
          <w:delText>the elderly</w:delText>
        </w:r>
      </w:del>
      <w:ins w:id="443" w:author="Bijesh Mishra [2]" w:date="2025-01-23T10:10:00Z" w16du:dateUtc="2025-01-23T16:10:00Z">
        <w:r w:rsidR="003F1519">
          <w:rPr>
            <w:rFonts w:eastAsia="Calibri"/>
            <w:sz w:val="24"/>
            <w:szCs w:val="24"/>
          </w:rPr>
          <w:t>older people</w:t>
        </w:r>
      </w:ins>
      <w:r w:rsidRPr="00560C45">
        <w:rPr>
          <w:rFonts w:eastAsia="Calibri"/>
          <w:sz w:val="24"/>
          <w:szCs w:val="24"/>
        </w:rPr>
        <w:t xml:space="preserve">, particularly those </w:t>
      </w:r>
      <w:del w:id="444" w:author="Bijesh Mishra [2]" w:date="2025-01-23T10:10:00Z" w16du:dateUtc="2025-01-23T16:10:00Z">
        <w:r w:rsidRPr="00560C45" w:rsidDel="003F1519">
          <w:rPr>
            <w:rFonts w:eastAsia="Calibri"/>
            <w:sz w:val="24"/>
            <w:szCs w:val="24"/>
          </w:rPr>
          <w:delText xml:space="preserve">who are </w:delText>
        </w:r>
      </w:del>
      <w:r w:rsidRPr="00560C45">
        <w:rPr>
          <w:rFonts w:eastAsia="Calibri"/>
          <w:sz w:val="24"/>
          <w:szCs w:val="24"/>
        </w:rPr>
        <w:t xml:space="preserve">not covered by contributory schemes due to informal work or economic vulnerabilities. Current social assistance programs in Nepal, such as the elderly cash transfer program, are skewed toward urban areas and often exclude marginalized populations in rural or remote areas. By implementing a national non-contributory pension system, Nepal could enhance financial security for older individuals in underserved regions, ensuring a more equitable distribution of social protection benefits [15][16]. Evidence suggests that non-contributory pension programs </w:t>
      </w:r>
      <w:del w:id="445" w:author="Bijesh Mishra [2]" w:date="2025-01-23T10:10:00Z" w16du:dateUtc="2025-01-23T16:10:00Z">
        <w:r w:rsidRPr="00560C45" w:rsidDel="003F1519">
          <w:rPr>
            <w:rFonts w:eastAsia="Calibri"/>
            <w:sz w:val="24"/>
            <w:szCs w:val="24"/>
          </w:rPr>
          <w:delText>not only improve income security but also</w:delText>
        </w:r>
      </w:del>
      <w:ins w:id="446" w:author="Bijesh Mishra [2]" w:date="2025-01-23T10:10:00Z" w16du:dateUtc="2025-01-23T16:10:00Z">
        <w:r w:rsidR="003F1519">
          <w:rPr>
            <w:rFonts w:eastAsia="Calibri"/>
            <w:sz w:val="24"/>
            <w:szCs w:val="24"/>
          </w:rPr>
          <w:t>improve income security and</w:t>
        </w:r>
      </w:ins>
      <w:r w:rsidRPr="00560C45">
        <w:rPr>
          <w:rFonts w:eastAsia="Calibri"/>
          <w:sz w:val="24"/>
          <w:szCs w:val="24"/>
        </w:rPr>
        <w:t xml:space="preserve"> stimulate local economies, as recipients often spend their </w:t>
      </w:r>
      <w:del w:id="447" w:author="Bijesh Mishra [2]" w:date="2025-01-23T10:10:00Z" w16du:dateUtc="2025-01-23T16:10:00Z">
        <w:r w:rsidRPr="00560C45" w:rsidDel="003F1519">
          <w:rPr>
            <w:rFonts w:eastAsia="Calibri"/>
            <w:sz w:val="24"/>
            <w:szCs w:val="24"/>
          </w:rPr>
          <w:delText xml:space="preserve">pension </w:delText>
        </w:r>
      </w:del>
      <w:ins w:id="448" w:author="Bijesh Mishra [2]" w:date="2025-01-23T10:10:00Z" w16du:dateUtc="2025-01-23T16:10:00Z">
        <w:r w:rsidR="003F1519">
          <w:rPr>
            <w:rFonts w:eastAsia="Calibri"/>
            <w:sz w:val="24"/>
            <w:szCs w:val="24"/>
          </w:rPr>
          <w:t>pensions</w:t>
        </w:r>
        <w:r w:rsidR="003F1519" w:rsidRPr="00560C45">
          <w:rPr>
            <w:rFonts w:eastAsia="Calibri"/>
            <w:sz w:val="24"/>
            <w:szCs w:val="24"/>
          </w:rPr>
          <w:t xml:space="preserve"> </w:t>
        </w:r>
      </w:ins>
      <w:r w:rsidRPr="00560C45">
        <w:rPr>
          <w:rFonts w:eastAsia="Calibri"/>
          <w:sz w:val="24"/>
          <w:szCs w:val="24"/>
        </w:rPr>
        <w:t xml:space="preserve">on goods and services within their communities, thus supporting broader economic development. Therefore, introducing non-contributory pension schemes in Nepal would contribute to reducing poverty, enhancing social inclusion, and supporting sustainable economic growth [13][14][15][16]. </w:t>
      </w:r>
    </w:p>
    <w:p w14:paraId="31857F98" w14:textId="77777777" w:rsidR="002C7F6E" w:rsidRPr="00C352F1" w:rsidRDefault="002C7F6E" w:rsidP="00C352F1">
      <w:pPr>
        <w:spacing w:line="240" w:lineRule="auto"/>
        <w:jc w:val="both"/>
        <w:rPr>
          <w:rFonts w:eastAsia="Calibri"/>
          <w:sz w:val="24"/>
          <w:szCs w:val="24"/>
        </w:rPr>
      </w:pPr>
    </w:p>
    <w:p w14:paraId="697CC986" w14:textId="77777777" w:rsidR="002C7F6E" w:rsidRPr="00560C45" w:rsidRDefault="00F77DA6" w:rsidP="003C58F6">
      <w:pPr>
        <w:pStyle w:val="ListParagraph"/>
        <w:numPr>
          <w:ilvl w:val="0"/>
          <w:numId w:val="65"/>
        </w:numPr>
        <w:spacing w:line="240" w:lineRule="auto"/>
        <w:jc w:val="both"/>
        <w:rPr>
          <w:rFonts w:eastAsia="Calibri"/>
          <w:b/>
          <w:sz w:val="24"/>
          <w:szCs w:val="24"/>
        </w:rPr>
      </w:pPr>
      <w:r w:rsidRPr="00560C45">
        <w:rPr>
          <w:rFonts w:eastAsia="Calibri"/>
          <w:b/>
          <w:sz w:val="24"/>
          <w:szCs w:val="24"/>
        </w:rPr>
        <w:t xml:space="preserve">Introduce Emergency Social Support Mechanisms </w:t>
      </w:r>
    </w:p>
    <w:p w14:paraId="734C1BAD" w14:textId="711B36B6" w:rsidR="002C7F6E" w:rsidRPr="00560C45" w:rsidRDefault="00F77DA6" w:rsidP="003C58F6">
      <w:pPr>
        <w:pStyle w:val="ListParagraph"/>
        <w:numPr>
          <w:ilvl w:val="0"/>
          <w:numId w:val="66"/>
        </w:numPr>
        <w:spacing w:line="240" w:lineRule="auto"/>
        <w:jc w:val="both"/>
        <w:rPr>
          <w:rFonts w:eastAsia="Calibri"/>
          <w:sz w:val="24"/>
          <w:szCs w:val="24"/>
        </w:rPr>
      </w:pPr>
      <w:r w:rsidRPr="00560C45">
        <w:rPr>
          <w:rFonts w:eastAsia="Calibri"/>
          <w:sz w:val="24"/>
          <w:szCs w:val="24"/>
        </w:rPr>
        <w:t>Provide temporary cash transfers to protect informal workers during economic crises, drawing lessons from Brazil’s Bolsa Família program [8]. The Bolsa Família program, a conditional cash transfer initiative, provides financial assistance to low-income families</w:t>
      </w:r>
      <w:del w:id="449" w:author="Bijesh Mishra [2]" w:date="2025-01-23T10:11:00Z" w16du:dateUtc="2025-01-23T16:11:00Z">
        <w:r w:rsidRPr="00560C45" w:rsidDel="003F1519">
          <w:rPr>
            <w:rFonts w:eastAsia="Calibri"/>
            <w:sz w:val="24"/>
            <w:szCs w:val="24"/>
          </w:rPr>
          <w:delText>,</w:delText>
        </w:r>
      </w:del>
      <w:r w:rsidRPr="00560C45">
        <w:rPr>
          <w:rFonts w:eastAsia="Calibri"/>
          <w:sz w:val="24"/>
          <w:szCs w:val="24"/>
        </w:rPr>
        <w:t xml:space="preserve"> </w:t>
      </w:r>
      <w:del w:id="450" w:author="Bijesh Mishra [2]" w:date="2025-01-23T10:11:00Z" w16du:dateUtc="2025-01-23T16:11:00Z">
        <w:r w:rsidRPr="00560C45" w:rsidDel="00C46CA3">
          <w:rPr>
            <w:rFonts w:eastAsia="Calibri"/>
            <w:sz w:val="24"/>
            <w:szCs w:val="24"/>
          </w:rPr>
          <w:delText>with the goal of improving their well-being and providing</w:delText>
        </w:r>
      </w:del>
      <w:ins w:id="451" w:author="Bijesh Mishra [2]" w:date="2025-01-23T10:11:00Z" w16du:dateUtc="2025-01-23T16:11:00Z">
        <w:r w:rsidR="00C46CA3">
          <w:rPr>
            <w:rFonts w:eastAsia="Calibri"/>
            <w:sz w:val="24"/>
            <w:szCs w:val="24"/>
          </w:rPr>
          <w:t>to improve their well-being and provide</w:t>
        </w:r>
      </w:ins>
      <w:r w:rsidRPr="00560C45">
        <w:rPr>
          <w:rFonts w:eastAsia="Calibri"/>
          <w:sz w:val="24"/>
          <w:szCs w:val="24"/>
        </w:rPr>
        <w:t xml:space="preserve"> them with resources to weather economic disruptions. </w:t>
      </w:r>
    </w:p>
    <w:p w14:paraId="6E578674" w14:textId="77777777" w:rsidR="00560C45" w:rsidRDefault="00F77DA6" w:rsidP="003C58F6">
      <w:pPr>
        <w:pStyle w:val="ListParagraph"/>
        <w:numPr>
          <w:ilvl w:val="0"/>
          <w:numId w:val="66"/>
        </w:numPr>
        <w:spacing w:line="240" w:lineRule="auto"/>
        <w:jc w:val="both"/>
        <w:rPr>
          <w:rFonts w:eastAsia="Calibri"/>
          <w:sz w:val="24"/>
          <w:szCs w:val="24"/>
        </w:rPr>
      </w:pPr>
      <w:r w:rsidRPr="00560C45">
        <w:rPr>
          <w:rFonts w:eastAsia="Calibri"/>
          <w:sz w:val="24"/>
          <w:szCs w:val="24"/>
        </w:rPr>
        <w:t xml:space="preserve">Drawing lessons from Brazil’s Bolsa Família program, which has been credited with reducing poverty and inequality during economic crises, Nepal could develop a similar emergency social support mechanism targeted specifically at informal workers. </w:t>
      </w:r>
    </w:p>
    <w:p w14:paraId="4755919F" w14:textId="1FE34EEC" w:rsidR="002C7F6E" w:rsidRPr="00560C45" w:rsidRDefault="00F77DA6" w:rsidP="003C58F6">
      <w:pPr>
        <w:pStyle w:val="ListParagraph"/>
        <w:numPr>
          <w:ilvl w:val="0"/>
          <w:numId w:val="66"/>
        </w:numPr>
        <w:spacing w:line="240" w:lineRule="auto"/>
        <w:jc w:val="both"/>
        <w:rPr>
          <w:rFonts w:eastAsia="Calibri"/>
          <w:sz w:val="24"/>
          <w:szCs w:val="24"/>
        </w:rPr>
      </w:pPr>
      <w:r w:rsidRPr="00560C45">
        <w:rPr>
          <w:rFonts w:eastAsia="Calibri"/>
          <w:sz w:val="24"/>
          <w:szCs w:val="24"/>
        </w:rPr>
        <w:t xml:space="preserve">Potential Benefits for Nepal could include: </w:t>
      </w:r>
    </w:p>
    <w:p w14:paraId="38C062D8" w14:textId="2FA3F0C1" w:rsidR="002C7F6E" w:rsidRPr="00560C45" w:rsidRDefault="00F77DA6" w:rsidP="003C58F6">
      <w:pPr>
        <w:pStyle w:val="ListParagraph"/>
        <w:numPr>
          <w:ilvl w:val="0"/>
          <w:numId w:val="67"/>
        </w:numPr>
        <w:spacing w:line="240" w:lineRule="auto"/>
        <w:jc w:val="both"/>
        <w:rPr>
          <w:rFonts w:eastAsia="Calibri"/>
          <w:sz w:val="24"/>
          <w:szCs w:val="24"/>
        </w:rPr>
      </w:pPr>
      <w:r w:rsidRPr="00560C45">
        <w:rPr>
          <w:rFonts w:eastAsia="Calibri"/>
          <w:sz w:val="24"/>
          <w:szCs w:val="24"/>
        </w:rPr>
        <w:t xml:space="preserve">Poverty Alleviation: Emergency cash transfers can directly reduce poverty, particularly for informal workers who may lack savings or safety nets. By providing immediate financial relief during crises, the program would help to stabilize household income and prevent people from falling deeper into poverty. </w:t>
      </w:r>
    </w:p>
    <w:p w14:paraId="479CC964" w14:textId="2C3B868C" w:rsidR="002C7F6E" w:rsidRPr="00560C45" w:rsidRDefault="00F77DA6" w:rsidP="003C58F6">
      <w:pPr>
        <w:pStyle w:val="ListParagraph"/>
        <w:numPr>
          <w:ilvl w:val="0"/>
          <w:numId w:val="67"/>
        </w:numPr>
        <w:spacing w:line="240" w:lineRule="auto"/>
        <w:jc w:val="both"/>
        <w:rPr>
          <w:rFonts w:eastAsia="Calibri"/>
          <w:sz w:val="24"/>
          <w:szCs w:val="24"/>
        </w:rPr>
      </w:pPr>
      <w:r w:rsidRPr="00560C45">
        <w:rPr>
          <w:rFonts w:eastAsia="Calibri"/>
          <w:sz w:val="24"/>
          <w:szCs w:val="24"/>
        </w:rPr>
        <w:t xml:space="preserve">Economic Resilience: During times of economic shock, temporary cash transfers can serve as an economic stabilizer by maintaining consumption levels in vulnerable communities. This, in turn, supports local economies, as recipients tend to spend cash within their communities, stimulating demand for goods and services. </w:t>
      </w:r>
    </w:p>
    <w:p w14:paraId="64E6E1C2" w14:textId="20B3D44D" w:rsidR="002C7F6E" w:rsidRPr="00560C45" w:rsidRDefault="00F77DA6" w:rsidP="003C58F6">
      <w:pPr>
        <w:pStyle w:val="ListParagraph"/>
        <w:numPr>
          <w:ilvl w:val="0"/>
          <w:numId w:val="67"/>
        </w:numPr>
        <w:spacing w:line="240" w:lineRule="auto"/>
        <w:jc w:val="both"/>
        <w:rPr>
          <w:rFonts w:eastAsia="Calibri"/>
          <w:sz w:val="24"/>
          <w:szCs w:val="24"/>
        </w:rPr>
      </w:pPr>
      <w:r w:rsidRPr="00560C45">
        <w:rPr>
          <w:rFonts w:eastAsia="Calibri"/>
          <w:sz w:val="24"/>
          <w:szCs w:val="24"/>
        </w:rPr>
        <w:t xml:space="preserve">Social Inclusion: Informal workers, often excluded from formal social protection programs, would be able to access the same level of support as those in the formal economy. This inclusion reduces inequalities and ensures that everyone in the labor market, regardless of their formal employment status, is protected during times of economic hardship. </w:t>
      </w:r>
    </w:p>
    <w:p w14:paraId="086FC6EA" w14:textId="2845663D" w:rsidR="002C7F6E" w:rsidRPr="00560C45" w:rsidRDefault="00F77DA6" w:rsidP="003C58F6">
      <w:pPr>
        <w:pStyle w:val="ListParagraph"/>
        <w:numPr>
          <w:ilvl w:val="0"/>
          <w:numId w:val="67"/>
        </w:numPr>
        <w:spacing w:line="240" w:lineRule="auto"/>
        <w:jc w:val="both"/>
        <w:rPr>
          <w:rFonts w:eastAsia="Calibri"/>
          <w:sz w:val="24"/>
          <w:szCs w:val="24"/>
        </w:rPr>
      </w:pPr>
      <w:r w:rsidRPr="00560C45">
        <w:rPr>
          <w:rFonts w:eastAsia="Calibri"/>
          <w:sz w:val="24"/>
          <w:szCs w:val="24"/>
        </w:rPr>
        <w:t xml:space="preserve">Building Trust in Government Programs: When governments provide direct financial support in times of need, it can improve public trust in social protection </w:t>
      </w:r>
      <w:r w:rsidRPr="00560C45">
        <w:rPr>
          <w:rFonts w:eastAsia="Calibri"/>
          <w:sz w:val="24"/>
          <w:szCs w:val="24"/>
        </w:rPr>
        <w:lastRenderedPageBreak/>
        <w:t xml:space="preserve">systems. By demonstrating the government's commitment to supporting vulnerable populations during crises, Nepal can foster stronger civic engagement and trust in future social support policies. </w:t>
      </w:r>
    </w:p>
    <w:p w14:paraId="432EC704" w14:textId="28F6BFC7" w:rsidR="002C7F6E" w:rsidRPr="00560C45" w:rsidRDefault="00F77DA6" w:rsidP="003C58F6">
      <w:pPr>
        <w:pStyle w:val="ListParagraph"/>
        <w:numPr>
          <w:ilvl w:val="0"/>
          <w:numId w:val="67"/>
        </w:numPr>
        <w:spacing w:line="240" w:lineRule="auto"/>
        <w:jc w:val="both"/>
        <w:rPr>
          <w:rFonts w:eastAsia="Calibri"/>
          <w:sz w:val="24"/>
          <w:szCs w:val="24"/>
        </w:rPr>
      </w:pPr>
      <w:r w:rsidRPr="00560C45">
        <w:rPr>
          <w:rFonts w:eastAsia="Calibri"/>
          <w:sz w:val="24"/>
          <w:szCs w:val="24"/>
        </w:rPr>
        <w:t xml:space="preserve">Public Awareness and Outreach: Effective communication campaigns would be necessary to ensure informal workers are aware of their eligibility for emergency cash transfers and understand how to apply. This could involve partnerships with community organizations, local authorities, and mobile technology platforms to reach those in need. </w:t>
      </w:r>
    </w:p>
    <w:p w14:paraId="7495AD48" w14:textId="77777777" w:rsidR="002C7F6E" w:rsidRPr="00C352F1" w:rsidRDefault="002C7F6E" w:rsidP="00C352F1">
      <w:pPr>
        <w:spacing w:line="240" w:lineRule="auto"/>
        <w:jc w:val="both"/>
        <w:rPr>
          <w:rFonts w:eastAsia="Calibri"/>
          <w:sz w:val="24"/>
          <w:szCs w:val="24"/>
        </w:rPr>
      </w:pPr>
    </w:p>
    <w:p w14:paraId="2D259247" w14:textId="77777777" w:rsidR="002C7F6E" w:rsidRPr="00C352F1" w:rsidRDefault="00F77DA6" w:rsidP="00C352F1">
      <w:pPr>
        <w:spacing w:line="240" w:lineRule="auto"/>
        <w:jc w:val="both"/>
        <w:rPr>
          <w:rFonts w:eastAsia="Calibri"/>
          <w:b/>
          <w:sz w:val="24"/>
          <w:szCs w:val="24"/>
        </w:rPr>
      </w:pPr>
      <w:r w:rsidRPr="00C352F1">
        <w:rPr>
          <w:rFonts w:eastAsia="Calibri"/>
          <w:b/>
          <w:sz w:val="24"/>
          <w:szCs w:val="24"/>
        </w:rPr>
        <w:t xml:space="preserve">Intermediate Recommendations (3–5 Years) </w:t>
      </w:r>
    </w:p>
    <w:p w14:paraId="15696FA8" w14:textId="77777777" w:rsidR="002C7F6E" w:rsidRPr="00560C45" w:rsidRDefault="00F77DA6" w:rsidP="003C58F6">
      <w:pPr>
        <w:pStyle w:val="ListParagraph"/>
        <w:numPr>
          <w:ilvl w:val="0"/>
          <w:numId w:val="65"/>
        </w:numPr>
        <w:spacing w:line="240" w:lineRule="auto"/>
        <w:jc w:val="both"/>
        <w:rPr>
          <w:rFonts w:eastAsia="Calibri"/>
          <w:b/>
          <w:sz w:val="24"/>
          <w:szCs w:val="24"/>
        </w:rPr>
      </w:pPr>
      <w:r w:rsidRPr="00560C45">
        <w:rPr>
          <w:rFonts w:eastAsia="Calibri"/>
          <w:b/>
          <w:sz w:val="24"/>
          <w:szCs w:val="24"/>
        </w:rPr>
        <w:t xml:space="preserve">Design Inclusive Social Security Programs </w:t>
      </w:r>
    </w:p>
    <w:p w14:paraId="08ED4CE9" w14:textId="77777777" w:rsidR="002C7F6E" w:rsidRPr="00560C45" w:rsidRDefault="00F77DA6" w:rsidP="003C58F6">
      <w:pPr>
        <w:pStyle w:val="ListParagraph"/>
        <w:numPr>
          <w:ilvl w:val="0"/>
          <w:numId w:val="68"/>
        </w:numPr>
        <w:spacing w:line="240" w:lineRule="auto"/>
        <w:jc w:val="both"/>
        <w:rPr>
          <w:rFonts w:eastAsia="Calibri"/>
          <w:b/>
          <w:sz w:val="24"/>
          <w:szCs w:val="24"/>
        </w:rPr>
      </w:pPr>
      <w:r w:rsidRPr="00560C45">
        <w:rPr>
          <w:rFonts w:eastAsia="Calibri"/>
          <w:sz w:val="24"/>
          <w:szCs w:val="24"/>
        </w:rPr>
        <w:t xml:space="preserve">Develop programs tailored to the informal workforce, such as contributory schemes with flexible payment options. </w:t>
      </w:r>
    </w:p>
    <w:p w14:paraId="12AC480F" w14:textId="77777777" w:rsidR="002C7F6E" w:rsidRDefault="00F77DA6" w:rsidP="003C58F6">
      <w:pPr>
        <w:pStyle w:val="ListParagraph"/>
        <w:numPr>
          <w:ilvl w:val="0"/>
          <w:numId w:val="68"/>
        </w:numPr>
        <w:spacing w:line="240" w:lineRule="auto"/>
        <w:jc w:val="both"/>
        <w:rPr>
          <w:rFonts w:eastAsia="Calibri"/>
          <w:sz w:val="24"/>
          <w:szCs w:val="24"/>
        </w:rPr>
      </w:pPr>
      <w:r w:rsidRPr="00560C45">
        <w:rPr>
          <w:rFonts w:eastAsia="Calibri"/>
          <w:sz w:val="24"/>
          <w:szCs w:val="24"/>
        </w:rPr>
        <w:t xml:space="preserve">Thailand’s Universal Coverage Scheme (UCS) expanded social security to informal workers by allowing voluntary enrollment [9]. </w:t>
      </w:r>
    </w:p>
    <w:p w14:paraId="54EE98AC" w14:textId="77777777" w:rsidR="00560C45" w:rsidRPr="00560C45" w:rsidRDefault="00560C45" w:rsidP="00560C45">
      <w:pPr>
        <w:pStyle w:val="ListParagraph"/>
        <w:spacing w:line="240" w:lineRule="auto"/>
        <w:jc w:val="both"/>
        <w:rPr>
          <w:rFonts w:eastAsia="Calibri"/>
          <w:sz w:val="24"/>
          <w:szCs w:val="24"/>
        </w:rPr>
      </w:pPr>
    </w:p>
    <w:p w14:paraId="765530E0" w14:textId="77777777" w:rsidR="002C7F6E" w:rsidRPr="00560C45" w:rsidRDefault="00F77DA6" w:rsidP="003C58F6">
      <w:pPr>
        <w:pStyle w:val="ListParagraph"/>
        <w:numPr>
          <w:ilvl w:val="0"/>
          <w:numId w:val="70"/>
        </w:numPr>
        <w:spacing w:line="240" w:lineRule="auto"/>
        <w:jc w:val="both"/>
        <w:rPr>
          <w:rFonts w:eastAsia="Calibri"/>
          <w:b/>
          <w:sz w:val="24"/>
          <w:szCs w:val="24"/>
        </w:rPr>
      </w:pPr>
      <w:r w:rsidRPr="00560C45">
        <w:rPr>
          <w:rFonts w:eastAsia="Calibri"/>
          <w:b/>
          <w:sz w:val="24"/>
          <w:szCs w:val="24"/>
        </w:rPr>
        <w:t xml:space="preserve">Strengthen Social Protection for Vulnerable Populations </w:t>
      </w:r>
    </w:p>
    <w:p w14:paraId="3D4101E1" w14:textId="77777777" w:rsidR="002C7F6E" w:rsidRPr="00560C45" w:rsidRDefault="00F77DA6" w:rsidP="003C58F6">
      <w:pPr>
        <w:pStyle w:val="ListParagraph"/>
        <w:numPr>
          <w:ilvl w:val="0"/>
          <w:numId w:val="69"/>
        </w:numPr>
        <w:spacing w:line="240" w:lineRule="auto"/>
        <w:jc w:val="both"/>
        <w:rPr>
          <w:rFonts w:eastAsia="Calibri"/>
          <w:sz w:val="24"/>
          <w:szCs w:val="24"/>
        </w:rPr>
      </w:pPr>
      <w:r w:rsidRPr="00560C45">
        <w:rPr>
          <w:rFonts w:eastAsia="Calibri"/>
          <w:sz w:val="24"/>
          <w:szCs w:val="24"/>
        </w:rPr>
        <w:t xml:space="preserve">Establish special assistance programs for persons with disabilities and elderly women, ensuring equitable access to health and social care. </w:t>
      </w:r>
    </w:p>
    <w:p w14:paraId="01F1DC00" w14:textId="77777777" w:rsidR="002C7F6E" w:rsidRPr="00560C45" w:rsidRDefault="00F77DA6" w:rsidP="003C58F6">
      <w:pPr>
        <w:pStyle w:val="ListParagraph"/>
        <w:numPr>
          <w:ilvl w:val="0"/>
          <w:numId w:val="69"/>
        </w:numPr>
        <w:spacing w:line="240" w:lineRule="auto"/>
        <w:jc w:val="both"/>
        <w:rPr>
          <w:rFonts w:eastAsia="Calibri"/>
          <w:sz w:val="24"/>
          <w:szCs w:val="24"/>
        </w:rPr>
      </w:pPr>
      <w:r w:rsidRPr="00560C45">
        <w:rPr>
          <w:rFonts w:eastAsia="Calibri"/>
          <w:sz w:val="24"/>
          <w:szCs w:val="24"/>
        </w:rPr>
        <w:t xml:space="preserve">This could include considerations for Universal Basic Income (UBI) and Conditional Basic Income (CBI) Programs as integrated social security system [17]. </w:t>
      </w:r>
    </w:p>
    <w:p w14:paraId="36919583" w14:textId="77777777" w:rsidR="002C7F6E" w:rsidRPr="00560C45" w:rsidRDefault="00F77DA6" w:rsidP="003C58F6">
      <w:pPr>
        <w:pStyle w:val="ListParagraph"/>
        <w:numPr>
          <w:ilvl w:val="0"/>
          <w:numId w:val="69"/>
        </w:numPr>
        <w:spacing w:line="240" w:lineRule="auto"/>
        <w:jc w:val="both"/>
        <w:rPr>
          <w:rFonts w:eastAsia="Calibri"/>
          <w:sz w:val="24"/>
          <w:szCs w:val="24"/>
        </w:rPr>
      </w:pPr>
      <w:r w:rsidRPr="00560C45">
        <w:rPr>
          <w:rFonts w:eastAsia="Calibri"/>
          <w:sz w:val="24"/>
          <w:szCs w:val="24"/>
        </w:rPr>
        <w:t xml:space="preserve">UBI offers a form of universal income security that can act as a safety net for individuals not covered by other social security programs, such as unemployment or pension schemes. It can be seen as a modern adaptation of social security to provide a universal baseline income. </w:t>
      </w:r>
    </w:p>
    <w:p w14:paraId="0A218E33" w14:textId="77777777" w:rsidR="002C7F6E" w:rsidRPr="00560C45" w:rsidRDefault="00F77DA6" w:rsidP="003C58F6">
      <w:pPr>
        <w:pStyle w:val="ListParagraph"/>
        <w:numPr>
          <w:ilvl w:val="0"/>
          <w:numId w:val="69"/>
        </w:numPr>
        <w:spacing w:line="240" w:lineRule="auto"/>
        <w:jc w:val="both"/>
        <w:rPr>
          <w:rFonts w:eastAsia="Calibri"/>
          <w:sz w:val="24"/>
          <w:szCs w:val="24"/>
        </w:rPr>
      </w:pPr>
      <w:r w:rsidRPr="00560C45">
        <w:rPr>
          <w:rFonts w:eastAsia="Calibri"/>
          <w:sz w:val="24"/>
          <w:szCs w:val="24"/>
        </w:rPr>
        <w:t xml:space="preserve">CBIs complement traditional social security by incentivizing investments in education, health, and well-being, thus contributing to long-term human capital development and ensuring greater security for families and vulnerable groups. </w:t>
      </w:r>
    </w:p>
    <w:p w14:paraId="4458E935" w14:textId="77777777" w:rsidR="002C7F6E" w:rsidRDefault="00F77DA6" w:rsidP="003C58F6">
      <w:pPr>
        <w:pStyle w:val="ListParagraph"/>
        <w:numPr>
          <w:ilvl w:val="0"/>
          <w:numId w:val="69"/>
        </w:numPr>
        <w:spacing w:line="240" w:lineRule="auto"/>
        <w:jc w:val="both"/>
        <w:rPr>
          <w:rFonts w:eastAsia="Calibri"/>
          <w:sz w:val="24"/>
          <w:szCs w:val="24"/>
        </w:rPr>
      </w:pPr>
      <w:r w:rsidRPr="00560C45">
        <w:rPr>
          <w:rFonts w:eastAsia="Calibri"/>
          <w:sz w:val="24"/>
          <w:szCs w:val="24"/>
        </w:rPr>
        <w:t xml:space="preserve">UBI and CBI programs have shown good evidence on impact across different countries, including the Asia Pacific Region [17][18]. </w:t>
      </w:r>
    </w:p>
    <w:p w14:paraId="0BC22436" w14:textId="77777777" w:rsidR="00560C45" w:rsidRPr="00560C45" w:rsidRDefault="00560C45" w:rsidP="00560C45">
      <w:pPr>
        <w:pStyle w:val="ListParagraph"/>
        <w:spacing w:line="240" w:lineRule="auto"/>
        <w:jc w:val="both"/>
        <w:rPr>
          <w:rFonts w:eastAsia="Calibri"/>
          <w:sz w:val="24"/>
          <w:szCs w:val="24"/>
        </w:rPr>
      </w:pPr>
    </w:p>
    <w:p w14:paraId="21F77650" w14:textId="77777777" w:rsidR="002C7F6E" w:rsidRPr="00560C45" w:rsidRDefault="00F77DA6" w:rsidP="003C58F6">
      <w:pPr>
        <w:pStyle w:val="ListParagraph"/>
        <w:numPr>
          <w:ilvl w:val="0"/>
          <w:numId w:val="71"/>
        </w:numPr>
        <w:spacing w:line="240" w:lineRule="auto"/>
        <w:jc w:val="both"/>
        <w:rPr>
          <w:rFonts w:eastAsia="Calibri"/>
          <w:b/>
          <w:sz w:val="24"/>
          <w:szCs w:val="24"/>
        </w:rPr>
      </w:pPr>
      <w:r w:rsidRPr="00560C45">
        <w:rPr>
          <w:rFonts w:eastAsia="Calibri"/>
          <w:b/>
          <w:sz w:val="24"/>
          <w:szCs w:val="24"/>
        </w:rPr>
        <w:t xml:space="preserve">Increase Pension Coverage for Marginalized Groups </w:t>
      </w:r>
    </w:p>
    <w:p w14:paraId="2D82AFA8" w14:textId="77777777" w:rsidR="002C7F6E" w:rsidRDefault="00F77DA6" w:rsidP="003C58F6">
      <w:pPr>
        <w:pStyle w:val="ListParagraph"/>
        <w:numPr>
          <w:ilvl w:val="0"/>
          <w:numId w:val="72"/>
        </w:numPr>
        <w:spacing w:line="240" w:lineRule="auto"/>
        <w:jc w:val="both"/>
        <w:rPr>
          <w:rFonts w:eastAsia="Calibri"/>
          <w:sz w:val="24"/>
          <w:szCs w:val="24"/>
        </w:rPr>
      </w:pPr>
      <w:r w:rsidRPr="00560C45">
        <w:rPr>
          <w:rFonts w:eastAsia="Calibri"/>
          <w:sz w:val="24"/>
          <w:szCs w:val="24"/>
        </w:rPr>
        <w:t xml:space="preserve">Adopt targeted subsidies for women and rural elderly, addressing gender and geographic disparities. </w:t>
      </w:r>
    </w:p>
    <w:p w14:paraId="3D9D2466" w14:textId="77777777" w:rsidR="00560C45" w:rsidRPr="00560C45" w:rsidRDefault="00560C45" w:rsidP="00560C45">
      <w:pPr>
        <w:pStyle w:val="ListParagraph"/>
        <w:spacing w:line="240" w:lineRule="auto"/>
        <w:jc w:val="both"/>
        <w:rPr>
          <w:rFonts w:eastAsia="Calibri"/>
          <w:sz w:val="24"/>
          <w:szCs w:val="24"/>
        </w:rPr>
      </w:pPr>
    </w:p>
    <w:p w14:paraId="09999CA5" w14:textId="77777777" w:rsidR="002C7F6E" w:rsidRPr="00560C45" w:rsidRDefault="00F77DA6" w:rsidP="003C58F6">
      <w:pPr>
        <w:pStyle w:val="ListParagraph"/>
        <w:numPr>
          <w:ilvl w:val="0"/>
          <w:numId w:val="73"/>
        </w:numPr>
        <w:spacing w:line="240" w:lineRule="auto"/>
        <w:jc w:val="both"/>
        <w:rPr>
          <w:rFonts w:eastAsia="Calibri"/>
          <w:b/>
          <w:sz w:val="24"/>
          <w:szCs w:val="24"/>
        </w:rPr>
      </w:pPr>
      <w:r w:rsidRPr="00560C45">
        <w:rPr>
          <w:rFonts w:eastAsia="Calibri"/>
          <w:b/>
          <w:sz w:val="24"/>
          <w:szCs w:val="24"/>
        </w:rPr>
        <w:t xml:space="preserve">Invest in Social Security Infrastructure </w:t>
      </w:r>
    </w:p>
    <w:p w14:paraId="651B2CE6" w14:textId="77777777" w:rsidR="002C7F6E" w:rsidRPr="00560C45" w:rsidRDefault="00F77DA6" w:rsidP="003C58F6">
      <w:pPr>
        <w:pStyle w:val="ListParagraph"/>
        <w:numPr>
          <w:ilvl w:val="0"/>
          <w:numId w:val="74"/>
        </w:numPr>
        <w:spacing w:line="240" w:lineRule="auto"/>
        <w:jc w:val="both"/>
        <w:rPr>
          <w:rFonts w:eastAsia="Calibri"/>
          <w:sz w:val="24"/>
          <w:szCs w:val="24"/>
        </w:rPr>
      </w:pPr>
      <w:r w:rsidRPr="00560C45">
        <w:rPr>
          <w:rFonts w:eastAsia="Calibri"/>
          <w:sz w:val="24"/>
          <w:szCs w:val="24"/>
        </w:rPr>
        <w:t xml:space="preserve">Develop robust data systems to track enrollment, contributions, and disbursements effectively. </w:t>
      </w:r>
    </w:p>
    <w:p w14:paraId="5E964DEB" w14:textId="77777777" w:rsidR="002C7F6E" w:rsidRPr="00C352F1" w:rsidRDefault="002C7F6E" w:rsidP="00C352F1">
      <w:pPr>
        <w:spacing w:line="240" w:lineRule="auto"/>
        <w:jc w:val="both"/>
        <w:rPr>
          <w:rFonts w:eastAsia="Calibri"/>
          <w:sz w:val="24"/>
          <w:szCs w:val="24"/>
        </w:rPr>
      </w:pPr>
    </w:p>
    <w:p w14:paraId="47380C75" w14:textId="77777777" w:rsidR="002C7F6E" w:rsidRPr="00C352F1" w:rsidRDefault="00F77DA6" w:rsidP="00C352F1">
      <w:pPr>
        <w:spacing w:line="240" w:lineRule="auto"/>
        <w:jc w:val="both"/>
        <w:rPr>
          <w:rFonts w:eastAsia="Calibri"/>
          <w:b/>
          <w:sz w:val="24"/>
          <w:szCs w:val="24"/>
        </w:rPr>
      </w:pPr>
      <w:r w:rsidRPr="00C352F1">
        <w:rPr>
          <w:rFonts w:eastAsia="Calibri"/>
          <w:b/>
          <w:sz w:val="24"/>
          <w:szCs w:val="24"/>
        </w:rPr>
        <w:t xml:space="preserve">Long-Term (5+ Years) </w:t>
      </w:r>
    </w:p>
    <w:p w14:paraId="4C42C769" w14:textId="77777777" w:rsidR="002C7F6E" w:rsidRPr="00560C45" w:rsidRDefault="00F77DA6" w:rsidP="003C58F6">
      <w:pPr>
        <w:pStyle w:val="ListParagraph"/>
        <w:numPr>
          <w:ilvl w:val="0"/>
          <w:numId w:val="74"/>
        </w:numPr>
        <w:spacing w:line="240" w:lineRule="auto"/>
        <w:jc w:val="both"/>
        <w:rPr>
          <w:rFonts w:eastAsia="Calibri"/>
          <w:b/>
          <w:sz w:val="24"/>
          <w:szCs w:val="24"/>
        </w:rPr>
      </w:pPr>
      <w:r w:rsidRPr="00560C45">
        <w:rPr>
          <w:rFonts w:eastAsia="Calibri"/>
          <w:b/>
          <w:sz w:val="24"/>
          <w:szCs w:val="24"/>
        </w:rPr>
        <w:t xml:space="preserve">Implement Universal Social Security Coverage </w:t>
      </w:r>
    </w:p>
    <w:p w14:paraId="38E8D7FE" w14:textId="77777777" w:rsidR="002C7F6E" w:rsidRPr="00560C45" w:rsidRDefault="00F77DA6" w:rsidP="003C58F6">
      <w:pPr>
        <w:pStyle w:val="ListParagraph"/>
        <w:numPr>
          <w:ilvl w:val="0"/>
          <w:numId w:val="75"/>
        </w:numPr>
        <w:spacing w:line="240" w:lineRule="auto"/>
        <w:jc w:val="both"/>
        <w:rPr>
          <w:rFonts w:eastAsia="Calibri"/>
          <w:sz w:val="24"/>
          <w:szCs w:val="24"/>
        </w:rPr>
      </w:pPr>
      <w:r w:rsidRPr="00560C45">
        <w:rPr>
          <w:rFonts w:eastAsia="Calibri"/>
          <w:sz w:val="24"/>
          <w:szCs w:val="24"/>
        </w:rPr>
        <w:t xml:space="preserve">Introduce a universal social protection framework to include informal workers, rural populations, and marginalized groups. </w:t>
      </w:r>
    </w:p>
    <w:p w14:paraId="57B304BD" w14:textId="77777777" w:rsidR="002C7F6E" w:rsidRDefault="00F77DA6" w:rsidP="003C58F6">
      <w:pPr>
        <w:pStyle w:val="ListParagraph"/>
        <w:numPr>
          <w:ilvl w:val="0"/>
          <w:numId w:val="76"/>
        </w:numPr>
        <w:spacing w:line="240" w:lineRule="auto"/>
        <w:jc w:val="both"/>
        <w:rPr>
          <w:rFonts w:eastAsia="Calibri"/>
          <w:sz w:val="24"/>
          <w:szCs w:val="24"/>
        </w:rPr>
      </w:pPr>
      <w:r w:rsidRPr="00560C45">
        <w:rPr>
          <w:rFonts w:eastAsia="Calibri"/>
          <w:sz w:val="24"/>
          <w:szCs w:val="24"/>
        </w:rPr>
        <w:t xml:space="preserve">The Philippines’ social health insurance program provides universal health coverage, incorporating informal sector contributions [10]. </w:t>
      </w:r>
    </w:p>
    <w:p w14:paraId="196E6422" w14:textId="77777777" w:rsidR="00560C45" w:rsidRPr="00560C45" w:rsidRDefault="00560C45" w:rsidP="00560C45">
      <w:pPr>
        <w:pStyle w:val="ListParagraph"/>
        <w:spacing w:line="240" w:lineRule="auto"/>
        <w:jc w:val="both"/>
        <w:rPr>
          <w:rFonts w:eastAsia="Calibri"/>
          <w:sz w:val="24"/>
          <w:szCs w:val="24"/>
        </w:rPr>
      </w:pPr>
    </w:p>
    <w:p w14:paraId="09C99BDB" w14:textId="77777777" w:rsidR="002C7F6E" w:rsidRPr="00560C45" w:rsidRDefault="00F77DA6" w:rsidP="003C58F6">
      <w:pPr>
        <w:pStyle w:val="ListParagraph"/>
        <w:numPr>
          <w:ilvl w:val="0"/>
          <w:numId w:val="77"/>
        </w:numPr>
        <w:spacing w:line="240" w:lineRule="auto"/>
        <w:jc w:val="both"/>
        <w:rPr>
          <w:rFonts w:eastAsia="Calibri"/>
          <w:b/>
          <w:sz w:val="24"/>
          <w:szCs w:val="24"/>
        </w:rPr>
      </w:pPr>
      <w:r w:rsidRPr="00560C45">
        <w:rPr>
          <w:rFonts w:eastAsia="Calibri"/>
          <w:b/>
          <w:sz w:val="24"/>
          <w:szCs w:val="24"/>
        </w:rPr>
        <w:t xml:space="preserve">Sustainability of Social Security Programs </w:t>
      </w:r>
    </w:p>
    <w:p w14:paraId="28C17421" w14:textId="5904C3A4" w:rsidR="00560C45" w:rsidRPr="00560C45" w:rsidRDefault="00F77DA6" w:rsidP="003C58F6">
      <w:pPr>
        <w:pStyle w:val="ListParagraph"/>
        <w:numPr>
          <w:ilvl w:val="0"/>
          <w:numId w:val="78"/>
        </w:numPr>
        <w:spacing w:line="240" w:lineRule="auto"/>
        <w:jc w:val="both"/>
        <w:rPr>
          <w:rFonts w:eastAsia="Calibri"/>
          <w:sz w:val="24"/>
          <w:szCs w:val="24"/>
        </w:rPr>
      </w:pPr>
      <w:r w:rsidRPr="00560C45">
        <w:rPr>
          <w:rFonts w:eastAsia="Calibri"/>
          <w:sz w:val="24"/>
          <w:szCs w:val="24"/>
        </w:rPr>
        <w:t xml:space="preserve">Develop long-term financial models involving multi-stakeholder contributions, including taxes, employer levies, and public-private partnerships. </w:t>
      </w:r>
    </w:p>
    <w:p w14:paraId="6EBC6A54" w14:textId="77777777" w:rsidR="00560C45" w:rsidRPr="00C352F1" w:rsidRDefault="00560C45" w:rsidP="00C352F1">
      <w:pPr>
        <w:spacing w:line="240" w:lineRule="auto"/>
        <w:jc w:val="both"/>
        <w:rPr>
          <w:rFonts w:eastAsia="Calibri"/>
          <w:sz w:val="24"/>
          <w:szCs w:val="24"/>
        </w:rPr>
      </w:pPr>
    </w:p>
    <w:p w14:paraId="6B146C27" w14:textId="77777777" w:rsidR="002C7F6E" w:rsidRPr="00560C45" w:rsidRDefault="00F77DA6" w:rsidP="003C58F6">
      <w:pPr>
        <w:pStyle w:val="ListParagraph"/>
        <w:numPr>
          <w:ilvl w:val="0"/>
          <w:numId w:val="79"/>
        </w:numPr>
        <w:spacing w:line="240" w:lineRule="auto"/>
        <w:jc w:val="both"/>
        <w:rPr>
          <w:rFonts w:eastAsia="Calibri"/>
          <w:b/>
          <w:sz w:val="24"/>
          <w:szCs w:val="24"/>
        </w:rPr>
      </w:pPr>
      <w:r w:rsidRPr="00560C45">
        <w:rPr>
          <w:rFonts w:eastAsia="Calibri"/>
          <w:b/>
          <w:sz w:val="24"/>
          <w:szCs w:val="24"/>
        </w:rPr>
        <w:t xml:space="preserve">Evaluate and Improve Social Protection Impact </w:t>
      </w:r>
    </w:p>
    <w:p w14:paraId="0985F188" w14:textId="77777777" w:rsidR="002C7F6E" w:rsidRPr="00560C45" w:rsidRDefault="00F77DA6" w:rsidP="003C58F6">
      <w:pPr>
        <w:pStyle w:val="ListParagraph"/>
        <w:numPr>
          <w:ilvl w:val="0"/>
          <w:numId w:val="80"/>
        </w:numPr>
        <w:spacing w:line="240" w:lineRule="auto"/>
        <w:jc w:val="both"/>
        <w:rPr>
          <w:rFonts w:eastAsia="Calibri"/>
          <w:sz w:val="24"/>
          <w:szCs w:val="24"/>
        </w:rPr>
      </w:pPr>
      <w:r w:rsidRPr="00560C45">
        <w:rPr>
          <w:rFonts w:eastAsia="Calibri"/>
          <w:sz w:val="24"/>
          <w:szCs w:val="24"/>
        </w:rPr>
        <w:t xml:space="preserve">Establish monitoring mechanisms to assess program outcomes, enabling iterative policy adjustments based on data insights. To improve outcomes, there is a need for greater coordination among programs, especially those targeting early childhood development, and for a focus on economic inclusion to maximize the impact of social protection efforts. </w:t>
      </w:r>
    </w:p>
    <w:p w14:paraId="6164E28A" w14:textId="77777777" w:rsidR="00560C45" w:rsidRPr="00C352F1" w:rsidRDefault="00560C45" w:rsidP="00C352F1">
      <w:pPr>
        <w:spacing w:line="240" w:lineRule="auto"/>
        <w:jc w:val="both"/>
        <w:rPr>
          <w:rFonts w:eastAsia="Calibri"/>
          <w:sz w:val="24"/>
          <w:szCs w:val="24"/>
        </w:rPr>
      </w:pPr>
    </w:p>
    <w:p w14:paraId="728FAE78" w14:textId="77777777" w:rsidR="002C7F6E" w:rsidRPr="00560C45" w:rsidRDefault="00F77DA6" w:rsidP="003C58F6">
      <w:pPr>
        <w:pStyle w:val="ListParagraph"/>
        <w:numPr>
          <w:ilvl w:val="0"/>
          <w:numId w:val="81"/>
        </w:numPr>
        <w:spacing w:line="240" w:lineRule="auto"/>
        <w:jc w:val="both"/>
        <w:rPr>
          <w:rFonts w:eastAsia="Calibri"/>
          <w:b/>
          <w:sz w:val="24"/>
          <w:szCs w:val="24"/>
        </w:rPr>
      </w:pPr>
      <w:r w:rsidRPr="00560C45">
        <w:rPr>
          <w:rFonts w:eastAsia="Calibri"/>
          <w:b/>
          <w:sz w:val="24"/>
          <w:szCs w:val="24"/>
        </w:rPr>
        <w:t xml:space="preserve">Comprehensive national social protection policy framework </w:t>
      </w:r>
    </w:p>
    <w:p w14:paraId="0D25170D" w14:textId="77777777" w:rsidR="002C7F6E" w:rsidRPr="00560C45" w:rsidRDefault="00F77DA6" w:rsidP="003C58F6">
      <w:pPr>
        <w:pStyle w:val="ListParagraph"/>
        <w:numPr>
          <w:ilvl w:val="0"/>
          <w:numId w:val="82"/>
        </w:numPr>
        <w:spacing w:line="240" w:lineRule="auto"/>
        <w:jc w:val="both"/>
        <w:rPr>
          <w:rFonts w:eastAsia="Calibri"/>
          <w:sz w:val="24"/>
          <w:szCs w:val="24"/>
        </w:rPr>
      </w:pPr>
      <w:r w:rsidRPr="00560C45">
        <w:rPr>
          <w:rFonts w:eastAsia="Calibri"/>
          <w:sz w:val="24"/>
          <w:szCs w:val="24"/>
        </w:rPr>
        <w:t xml:space="preserve">To enhance the effectiveness and reach of Nepal's social protection system, it is essential to establish a comprehensive and integrated national social protection policy framework [12]. </w:t>
      </w:r>
    </w:p>
    <w:p w14:paraId="62F1FF19" w14:textId="77777777" w:rsidR="002C7F6E" w:rsidRPr="00560C45" w:rsidRDefault="00F77DA6" w:rsidP="003C58F6">
      <w:pPr>
        <w:pStyle w:val="ListParagraph"/>
        <w:numPr>
          <w:ilvl w:val="0"/>
          <w:numId w:val="82"/>
        </w:numPr>
        <w:spacing w:line="240" w:lineRule="auto"/>
        <w:jc w:val="both"/>
        <w:rPr>
          <w:rFonts w:eastAsia="Calibri"/>
          <w:b/>
          <w:sz w:val="24"/>
          <w:szCs w:val="24"/>
        </w:rPr>
      </w:pPr>
      <w:r w:rsidRPr="00560C45">
        <w:rPr>
          <w:rFonts w:eastAsia="Calibri"/>
          <w:sz w:val="24"/>
          <w:szCs w:val="24"/>
        </w:rPr>
        <w:t xml:space="preserve">While the 2015 Constitution and subsequent legislation have laid a strong foundation for social security and related programs, the lack of coordination between various laws, ministries, and </w:t>
      </w:r>
    </w:p>
    <w:p w14:paraId="78D456D1" w14:textId="77777777" w:rsidR="002C7F6E" w:rsidRDefault="00F77DA6" w:rsidP="003C58F6">
      <w:pPr>
        <w:pStyle w:val="ListParagraph"/>
        <w:numPr>
          <w:ilvl w:val="0"/>
          <w:numId w:val="82"/>
        </w:numPr>
        <w:spacing w:line="240" w:lineRule="auto"/>
        <w:jc w:val="both"/>
        <w:rPr>
          <w:rFonts w:eastAsia="Calibri"/>
          <w:sz w:val="24"/>
          <w:szCs w:val="24"/>
        </w:rPr>
      </w:pPr>
      <w:r w:rsidRPr="00560C45">
        <w:rPr>
          <w:rFonts w:eastAsia="Calibri"/>
          <w:sz w:val="24"/>
          <w:szCs w:val="24"/>
        </w:rPr>
        <w:t xml:space="preserve">programs </w:t>
      </w:r>
      <w:proofErr w:type="gramStart"/>
      <w:r w:rsidRPr="00560C45">
        <w:rPr>
          <w:rFonts w:eastAsia="Calibri"/>
          <w:sz w:val="24"/>
          <w:szCs w:val="24"/>
        </w:rPr>
        <w:t>has</w:t>
      </w:r>
      <w:proofErr w:type="gramEnd"/>
      <w:r w:rsidRPr="00560C45">
        <w:rPr>
          <w:rFonts w:eastAsia="Calibri"/>
          <w:sz w:val="24"/>
          <w:szCs w:val="24"/>
        </w:rPr>
        <w:t xml:space="preserve"> led to fragmented implementation and coverage gaps, particularly for vulnerable groups such as the working-age poor [12]. The government should prioritize the finalization and implementation of the National Social Protection Framework to unify existing legal and programmatic structures under a cohesive policy. This framework should align the diverse social protection laws, such as the Right to Employment Act (2018), Social Security Act (2018), and Contribution-Based Social Security Act (2017), ensuring their complementary operation.  Additionally, it should create a coordinated institutional structure for monitoring and delivering social protection services across all sectors, with a specific focus on reducing overlaps and addressing gaps in health-related schemes. By establishing clear institutional responsibilities and a unified approach, the policy framework should aim to maximize the coverage and adequacy of social protection programs, particularly targeting the economically vulnerable populations. It should also ensure flexibility to adapt to shocks and emergencies while fostering economic inclusion through linking beneficiaries to employment, skills development, and access to credit opportunities. This integrated approach will improve efficiency, reduce fragmentation, and enhance the impact of Nepal’s social protection system. </w:t>
      </w:r>
    </w:p>
    <w:p w14:paraId="130CA7B3" w14:textId="77777777" w:rsidR="00560C45" w:rsidRPr="00560C45" w:rsidRDefault="00560C45" w:rsidP="00560C45">
      <w:pPr>
        <w:pStyle w:val="ListParagraph"/>
        <w:spacing w:line="240" w:lineRule="auto"/>
        <w:jc w:val="both"/>
        <w:rPr>
          <w:rFonts w:eastAsia="Calibri"/>
          <w:sz w:val="24"/>
          <w:szCs w:val="24"/>
        </w:rPr>
      </w:pPr>
    </w:p>
    <w:p w14:paraId="05138FFB" w14:textId="77777777" w:rsidR="002C7F6E" w:rsidRPr="00560C45" w:rsidRDefault="00F77DA6" w:rsidP="00560C45">
      <w:pPr>
        <w:spacing w:line="240" w:lineRule="auto"/>
        <w:jc w:val="both"/>
        <w:rPr>
          <w:rFonts w:eastAsia="Calibri"/>
          <w:b/>
          <w:bCs/>
          <w:sz w:val="24"/>
          <w:szCs w:val="24"/>
        </w:rPr>
      </w:pPr>
      <w:r w:rsidRPr="00560C45">
        <w:rPr>
          <w:rFonts w:eastAsia="Calibri"/>
          <w:b/>
          <w:bCs/>
          <w:sz w:val="24"/>
          <w:szCs w:val="24"/>
        </w:rPr>
        <w:t xml:space="preserve">References </w:t>
      </w:r>
    </w:p>
    <w:p w14:paraId="5A8753FE" w14:textId="77777777" w:rsidR="002C7F6E" w:rsidRPr="00C352F1" w:rsidRDefault="00F77DA6" w:rsidP="00560C45">
      <w:pPr>
        <w:spacing w:line="240" w:lineRule="auto"/>
        <w:rPr>
          <w:rFonts w:eastAsia="Calibri"/>
          <w:sz w:val="24"/>
          <w:szCs w:val="24"/>
        </w:rPr>
      </w:pPr>
      <w:r w:rsidRPr="00C352F1">
        <w:rPr>
          <w:rFonts w:eastAsia="Calibri"/>
          <w:sz w:val="24"/>
          <w:szCs w:val="24"/>
        </w:rPr>
        <w:t xml:space="preserve">1. International </w:t>
      </w:r>
      <w:proofErr w:type="spellStart"/>
      <w:r w:rsidRPr="00C352F1">
        <w:rPr>
          <w:rFonts w:eastAsia="Calibri"/>
          <w:sz w:val="24"/>
          <w:szCs w:val="24"/>
        </w:rPr>
        <w:t>Labour</w:t>
      </w:r>
      <w:proofErr w:type="spellEnd"/>
      <w:r w:rsidRPr="00C352F1">
        <w:rPr>
          <w:rFonts w:eastAsia="Calibri"/>
          <w:sz w:val="24"/>
          <w:szCs w:val="24"/>
        </w:rPr>
        <w:t xml:space="preserve"> Organization (ILO). (2021). Social Security and Informal Workers in Nepal. </w:t>
      </w:r>
    </w:p>
    <w:p w14:paraId="14AE1FE0" w14:textId="77777777" w:rsidR="002C7F6E" w:rsidRPr="00C352F1" w:rsidRDefault="00F77DA6" w:rsidP="00560C45">
      <w:pPr>
        <w:spacing w:line="240" w:lineRule="auto"/>
        <w:rPr>
          <w:rFonts w:eastAsia="Calibri"/>
          <w:sz w:val="24"/>
          <w:szCs w:val="24"/>
        </w:rPr>
      </w:pPr>
      <w:r w:rsidRPr="00C352F1">
        <w:rPr>
          <w:rFonts w:eastAsia="Calibri"/>
          <w:sz w:val="24"/>
          <w:szCs w:val="24"/>
        </w:rPr>
        <w:t xml:space="preserve">2. World Bank. (2021). Aging and Social Security in Nepal: Policy Directions. </w:t>
      </w:r>
    </w:p>
    <w:p w14:paraId="77099DBA" w14:textId="77777777" w:rsidR="002C7F6E" w:rsidRPr="00C352F1" w:rsidRDefault="00F77DA6" w:rsidP="00560C45">
      <w:pPr>
        <w:spacing w:line="240" w:lineRule="auto"/>
        <w:rPr>
          <w:rFonts w:eastAsia="Calibri"/>
          <w:sz w:val="24"/>
          <w:szCs w:val="24"/>
        </w:rPr>
      </w:pPr>
      <w:r w:rsidRPr="00C352F1">
        <w:rPr>
          <w:rFonts w:eastAsia="Calibri"/>
          <w:sz w:val="24"/>
          <w:szCs w:val="24"/>
        </w:rPr>
        <w:t xml:space="preserve">3. Asian Development Bank (ADB). (2020). Pension System Reforms in Nepal: Current Gaps and Future Directions. </w:t>
      </w:r>
    </w:p>
    <w:p w14:paraId="46F4E21B" w14:textId="77777777" w:rsidR="002C7F6E" w:rsidRPr="00C352F1" w:rsidRDefault="00F77DA6" w:rsidP="00560C45">
      <w:pPr>
        <w:spacing w:line="240" w:lineRule="auto"/>
        <w:rPr>
          <w:rFonts w:eastAsia="Calibri"/>
          <w:sz w:val="24"/>
          <w:szCs w:val="24"/>
        </w:rPr>
      </w:pPr>
      <w:r w:rsidRPr="00C352F1">
        <w:rPr>
          <w:rFonts w:eastAsia="Calibri"/>
          <w:sz w:val="24"/>
          <w:szCs w:val="24"/>
        </w:rPr>
        <w:t xml:space="preserve">4. UNDP. (2020). Social Protection and Disability in Nepal. </w:t>
      </w:r>
    </w:p>
    <w:p w14:paraId="3B92F143" w14:textId="77777777" w:rsidR="002C7F6E" w:rsidRPr="00C352F1" w:rsidRDefault="00F77DA6" w:rsidP="00560C45">
      <w:pPr>
        <w:spacing w:line="240" w:lineRule="auto"/>
        <w:rPr>
          <w:rFonts w:eastAsia="Calibri"/>
          <w:sz w:val="24"/>
          <w:szCs w:val="24"/>
        </w:rPr>
      </w:pPr>
      <w:r w:rsidRPr="00C352F1">
        <w:rPr>
          <w:rFonts w:eastAsia="Calibri"/>
          <w:sz w:val="24"/>
          <w:szCs w:val="24"/>
        </w:rPr>
        <w:t xml:space="preserve">5. Sharma, S., et al. (2018). Socioeconomic Barriers to Social Security Access in Rural Nepal. Public Health Reviews, 39(2), 19–30. </w:t>
      </w:r>
    </w:p>
    <w:p w14:paraId="0F3E6DCF" w14:textId="77777777" w:rsidR="002C7F6E" w:rsidRPr="00C352F1" w:rsidRDefault="00F77DA6" w:rsidP="00560C45">
      <w:pPr>
        <w:spacing w:line="240" w:lineRule="auto"/>
        <w:rPr>
          <w:rFonts w:eastAsia="Calibri"/>
          <w:sz w:val="24"/>
          <w:szCs w:val="24"/>
        </w:rPr>
      </w:pPr>
      <w:r w:rsidRPr="00C352F1">
        <w:rPr>
          <w:rFonts w:eastAsia="Calibri"/>
          <w:sz w:val="24"/>
          <w:szCs w:val="24"/>
        </w:rPr>
        <w:lastRenderedPageBreak/>
        <w:t xml:space="preserve">6. Nepal Rastra Bank (NRB). (2021). Challenges in the Sustainability of Nepal’s Pension System. </w:t>
      </w:r>
    </w:p>
    <w:p w14:paraId="69076933" w14:textId="77777777" w:rsidR="002C7F6E" w:rsidRPr="00C352F1" w:rsidRDefault="00F77DA6" w:rsidP="00560C45">
      <w:pPr>
        <w:spacing w:line="240" w:lineRule="auto"/>
        <w:rPr>
          <w:rFonts w:eastAsia="Calibri"/>
          <w:sz w:val="24"/>
          <w:szCs w:val="24"/>
        </w:rPr>
      </w:pPr>
      <w:r w:rsidRPr="00C352F1">
        <w:rPr>
          <w:rFonts w:eastAsia="Calibri"/>
          <w:sz w:val="24"/>
          <w:szCs w:val="24"/>
        </w:rPr>
        <w:t xml:space="preserve">7. Das, J., et al. (2016). RSBY Health Insurance: Enrollment and Impact. Journal of Health Economics, 45, 67–81. </w:t>
      </w:r>
    </w:p>
    <w:p w14:paraId="5C5BC2E9" w14:textId="77777777" w:rsidR="002C7F6E" w:rsidRPr="00C352F1" w:rsidRDefault="00F77DA6" w:rsidP="00560C45">
      <w:pPr>
        <w:spacing w:line="240" w:lineRule="auto"/>
        <w:rPr>
          <w:rFonts w:eastAsia="Calibri"/>
          <w:sz w:val="24"/>
          <w:szCs w:val="24"/>
        </w:rPr>
      </w:pPr>
      <w:r w:rsidRPr="00C352F1">
        <w:rPr>
          <w:rFonts w:eastAsia="Calibri"/>
          <w:sz w:val="24"/>
          <w:szCs w:val="24"/>
        </w:rPr>
        <w:t xml:space="preserve">8. UNDP. (2021). Bolsa Família: A Social Safety Net for Economic Crises. </w:t>
      </w:r>
    </w:p>
    <w:p w14:paraId="47514860" w14:textId="77777777" w:rsidR="002C7F6E" w:rsidRPr="00C352F1" w:rsidRDefault="00F77DA6" w:rsidP="00560C45">
      <w:pPr>
        <w:spacing w:line="240" w:lineRule="auto"/>
        <w:rPr>
          <w:rFonts w:eastAsia="Calibri"/>
          <w:sz w:val="24"/>
          <w:szCs w:val="24"/>
        </w:rPr>
      </w:pPr>
      <w:r w:rsidRPr="00C352F1">
        <w:rPr>
          <w:rFonts w:eastAsia="Calibri"/>
          <w:sz w:val="24"/>
          <w:szCs w:val="24"/>
        </w:rPr>
        <w:t xml:space="preserve">9. </w:t>
      </w:r>
      <w:proofErr w:type="spellStart"/>
      <w:r w:rsidRPr="00C352F1">
        <w:rPr>
          <w:rFonts w:eastAsia="Calibri"/>
          <w:sz w:val="24"/>
          <w:szCs w:val="24"/>
        </w:rPr>
        <w:t>Tangcharoensathien</w:t>
      </w:r>
      <w:proofErr w:type="spellEnd"/>
      <w:r w:rsidRPr="00C352F1">
        <w:rPr>
          <w:rFonts w:eastAsia="Calibri"/>
          <w:sz w:val="24"/>
          <w:szCs w:val="24"/>
        </w:rPr>
        <w:t xml:space="preserve">, V., et al. (2020). Universal Coverage Scheme in Thailand: A Model for Extending Social Security. Global Health Action, 13(1), 1811473. </w:t>
      </w:r>
    </w:p>
    <w:p w14:paraId="14525BA7" w14:textId="77777777" w:rsidR="002C7F6E" w:rsidRPr="00C352F1" w:rsidRDefault="00F77DA6" w:rsidP="00560C45">
      <w:pPr>
        <w:spacing w:line="240" w:lineRule="auto"/>
        <w:rPr>
          <w:rFonts w:eastAsia="Calibri"/>
          <w:sz w:val="24"/>
          <w:szCs w:val="24"/>
        </w:rPr>
      </w:pPr>
      <w:r w:rsidRPr="00C352F1">
        <w:rPr>
          <w:rFonts w:eastAsia="Calibri"/>
          <w:sz w:val="24"/>
          <w:szCs w:val="24"/>
        </w:rPr>
        <w:t xml:space="preserve">10. PhilHealth. (2019). Universal Health Care in the Philippines: A Progress Report. </w:t>
      </w:r>
    </w:p>
    <w:p w14:paraId="3692C1CD" w14:textId="77777777" w:rsidR="002C7F6E" w:rsidRPr="00C352F1" w:rsidRDefault="00F77DA6" w:rsidP="00560C45">
      <w:pPr>
        <w:spacing w:line="240" w:lineRule="auto"/>
        <w:rPr>
          <w:rFonts w:eastAsia="Calibri"/>
          <w:sz w:val="24"/>
          <w:szCs w:val="24"/>
        </w:rPr>
      </w:pPr>
      <w:r w:rsidRPr="00C352F1">
        <w:rPr>
          <w:rFonts w:eastAsia="Calibri"/>
          <w:sz w:val="24"/>
          <w:szCs w:val="24"/>
        </w:rPr>
        <w:t xml:space="preserve">11. International </w:t>
      </w:r>
      <w:proofErr w:type="spellStart"/>
      <w:r w:rsidRPr="00C352F1">
        <w:rPr>
          <w:rFonts w:eastAsia="Calibri"/>
          <w:sz w:val="24"/>
          <w:szCs w:val="24"/>
        </w:rPr>
        <w:t>Labour</w:t>
      </w:r>
      <w:proofErr w:type="spellEnd"/>
      <w:r w:rsidRPr="00C352F1">
        <w:rPr>
          <w:rFonts w:eastAsia="Calibri"/>
          <w:sz w:val="24"/>
          <w:szCs w:val="24"/>
        </w:rPr>
        <w:t xml:space="preserve"> Organization. (n.d.). </w:t>
      </w:r>
      <w:r w:rsidRPr="00C352F1">
        <w:rPr>
          <w:rFonts w:eastAsia="Calibri"/>
          <w:i/>
          <w:sz w:val="24"/>
          <w:szCs w:val="24"/>
        </w:rPr>
        <w:t>New report on the state of social protection in Nepal</w:t>
      </w:r>
      <w:r w:rsidRPr="00C352F1">
        <w:rPr>
          <w:rFonts w:eastAsia="Calibri"/>
          <w:sz w:val="24"/>
          <w:szCs w:val="24"/>
        </w:rPr>
        <w:t xml:space="preserve">. International </w:t>
      </w:r>
      <w:proofErr w:type="spellStart"/>
      <w:r w:rsidRPr="00C352F1">
        <w:rPr>
          <w:rFonts w:eastAsia="Calibri"/>
          <w:sz w:val="24"/>
          <w:szCs w:val="24"/>
        </w:rPr>
        <w:t>Labour</w:t>
      </w:r>
      <w:proofErr w:type="spellEnd"/>
      <w:r w:rsidRPr="00C352F1">
        <w:rPr>
          <w:rFonts w:eastAsia="Calibri"/>
          <w:sz w:val="24"/>
          <w:szCs w:val="24"/>
        </w:rPr>
        <w:t xml:space="preserve"> Organization. Retrieved January 10, 2025, from https://www.ilo.org/resource/news/new-report-state-social-protection-nepal#:~:text=There%20are%20more%20than%2070,any%20form%20of%20social%20protection </w:t>
      </w:r>
    </w:p>
    <w:p w14:paraId="3721AECA" w14:textId="77777777" w:rsidR="002C7F6E" w:rsidRPr="00C352F1" w:rsidRDefault="00F77DA6" w:rsidP="00560C45">
      <w:pPr>
        <w:spacing w:line="240" w:lineRule="auto"/>
        <w:rPr>
          <w:rFonts w:eastAsia="Calibri"/>
          <w:sz w:val="24"/>
          <w:szCs w:val="24"/>
        </w:rPr>
      </w:pPr>
      <w:r w:rsidRPr="00C352F1">
        <w:rPr>
          <w:rFonts w:eastAsia="Calibri"/>
          <w:sz w:val="24"/>
          <w:szCs w:val="24"/>
        </w:rPr>
        <w:t xml:space="preserve">12. Pandey, D. R. (2021). </w:t>
      </w:r>
      <w:r w:rsidRPr="00C352F1">
        <w:rPr>
          <w:rFonts w:eastAsia="Calibri"/>
          <w:i/>
          <w:sz w:val="24"/>
          <w:szCs w:val="24"/>
        </w:rPr>
        <w:t>Social Protection in Nepal: A Review</w:t>
      </w:r>
      <w:r w:rsidRPr="00C352F1">
        <w:rPr>
          <w:rFonts w:eastAsia="Calibri"/>
          <w:sz w:val="24"/>
          <w:szCs w:val="24"/>
        </w:rPr>
        <w:t xml:space="preserve">. Journal of Social Protection, 2(1), 19-34. Retrieved from https://www.nepjol.info/index.php/jsp/article/view/43774 </w:t>
      </w:r>
    </w:p>
    <w:p w14:paraId="223B42A4" w14:textId="77777777" w:rsidR="002C7F6E" w:rsidRPr="00C352F1" w:rsidRDefault="00F77DA6" w:rsidP="00560C45">
      <w:pPr>
        <w:spacing w:line="240" w:lineRule="auto"/>
        <w:rPr>
          <w:rFonts w:eastAsia="Calibri"/>
          <w:sz w:val="24"/>
          <w:szCs w:val="24"/>
        </w:rPr>
      </w:pPr>
      <w:r w:rsidRPr="00C352F1">
        <w:rPr>
          <w:rFonts w:eastAsia="Calibri"/>
          <w:sz w:val="24"/>
          <w:szCs w:val="24"/>
        </w:rPr>
        <w:t xml:space="preserve">13. </w:t>
      </w:r>
      <w:proofErr w:type="spellStart"/>
      <w:r w:rsidRPr="00C352F1">
        <w:rPr>
          <w:rFonts w:eastAsia="Calibri"/>
          <w:sz w:val="24"/>
          <w:szCs w:val="24"/>
        </w:rPr>
        <w:t>Ardington</w:t>
      </w:r>
      <w:proofErr w:type="spellEnd"/>
      <w:r w:rsidRPr="00C352F1">
        <w:rPr>
          <w:rFonts w:eastAsia="Calibri"/>
          <w:sz w:val="24"/>
          <w:szCs w:val="24"/>
        </w:rPr>
        <w:t xml:space="preserve">, C., Case, A., &amp; </w:t>
      </w:r>
      <w:proofErr w:type="spellStart"/>
      <w:r w:rsidRPr="00C352F1">
        <w:rPr>
          <w:rFonts w:eastAsia="Calibri"/>
          <w:sz w:val="24"/>
          <w:szCs w:val="24"/>
        </w:rPr>
        <w:t>Hosegood</w:t>
      </w:r>
      <w:proofErr w:type="spellEnd"/>
      <w:r w:rsidRPr="00C352F1">
        <w:rPr>
          <w:rFonts w:eastAsia="Calibri"/>
          <w:sz w:val="24"/>
          <w:szCs w:val="24"/>
        </w:rPr>
        <w:t xml:space="preserve">, V. (2009). The impact of social pensions on poverty reduction in South Africa. The Journal of Development Studies, 45(8), 1391-1404. </w:t>
      </w:r>
    </w:p>
    <w:p w14:paraId="56785D73" w14:textId="77777777" w:rsidR="002C7F6E" w:rsidRPr="00C352F1" w:rsidRDefault="00F77DA6" w:rsidP="00560C45">
      <w:pPr>
        <w:spacing w:line="240" w:lineRule="auto"/>
        <w:rPr>
          <w:rFonts w:eastAsia="Calibri"/>
          <w:sz w:val="24"/>
          <w:szCs w:val="24"/>
        </w:rPr>
      </w:pPr>
      <w:r w:rsidRPr="00C352F1">
        <w:rPr>
          <w:rFonts w:eastAsia="Calibri"/>
          <w:sz w:val="24"/>
          <w:szCs w:val="24"/>
        </w:rPr>
        <w:t xml:space="preserve">14. World Bank. (2018). South Africa Social Protection and Labor System Review. World Bank Group. </w:t>
      </w:r>
    </w:p>
    <w:p w14:paraId="62A5F6BE" w14:textId="77777777" w:rsidR="002C7F6E" w:rsidRPr="00C352F1" w:rsidRDefault="00F77DA6" w:rsidP="00560C45">
      <w:pPr>
        <w:spacing w:line="240" w:lineRule="auto"/>
        <w:rPr>
          <w:rFonts w:eastAsia="Calibri"/>
          <w:b/>
          <w:sz w:val="24"/>
          <w:szCs w:val="24"/>
        </w:rPr>
      </w:pPr>
      <w:r w:rsidRPr="00C352F1">
        <w:rPr>
          <w:rFonts w:eastAsia="Calibri"/>
          <w:sz w:val="24"/>
          <w:szCs w:val="24"/>
        </w:rPr>
        <w:t xml:space="preserve">15. HelpAge International. (n.d.). The universal social pension in Nepal: An assessment of its impact on older people in </w:t>
      </w:r>
      <w:proofErr w:type="spellStart"/>
      <w:r w:rsidRPr="00C352F1">
        <w:rPr>
          <w:rFonts w:eastAsia="Calibri"/>
          <w:sz w:val="24"/>
          <w:szCs w:val="24"/>
        </w:rPr>
        <w:t>Tanahun</w:t>
      </w:r>
      <w:proofErr w:type="spellEnd"/>
      <w:r w:rsidRPr="00C352F1">
        <w:rPr>
          <w:rFonts w:eastAsia="Calibri"/>
          <w:sz w:val="24"/>
          <w:szCs w:val="24"/>
        </w:rPr>
        <w:t xml:space="preserve"> district. HelpAge International. Retrieved from https://www.helpage.org/silo/files/the-universal-social-pension-in-nepal-an-assessment-of-its-impact-on-older-people-in-tanahun-district.pdf </w:t>
      </w:r>
    </w:p>
    <w:p w14:paraId="13F7BB6E" w14:textId="77777777" w:rsidR="002C7F6E" w:rsidRPr="00C352F1" w:rsidRDefault="00F77DA6" w:rsidP="00560C45">
      <w:pPr>
        <w:spacing w:line="240" w:lineRule="auto"/>
        <w:rPr>
          <w:rFonts w:eastAsia="Calibri"/>
          <w:sz w:val="24"/>
          <w:szCs w:val="24"/>
        </w:rPr>
      </w:pPr>
      <w:r w:rsidRPr="00C352F1">
        <w:rPr>
          <w:rFonts w:eastAsia="Calibri"/>
          <w:sz w:val="24"/>
          <w:szCs w:val="24"/>
        </w:rPr>
        <w:t xml:space="preserve">16. Speck, S. (2021). Barriers to accessing social pensions in rural Nepal. ZORA, University of Zurich. Retrieved from https://www.zora.uzh.ch/id/eprint/206594/1/2021_Speck_6.1.6-Barriers-to-accessing-social-pensions-in-rural-Nepal.pdf </w:t>
      </w:r>
    </w:p>
    <w:p w14:paraId="21DE2DB9" w14:textId="77777777" w:rsidR="002C7F6E" w:rsidRPr="00C352F1" w:rsidRDefault="00F77DA6" w:rsidP="00560C45">
      <w:pPr>
        <w:spacing w:line="240" w:lineRule="auto"/>
        <w:rPr>
          <w:rFonts w:eastAsia="Calibri"/>
          <w:sz w:val="24"/>
          <w:szCs w:val="24"/>
        </w:rPr>
      </w:pPr>
      <w:r w:rsidRPr="00C352F1">
        <w:rPr>
          <w:rFonts w:eastAsia="Calibri"/>
          <w:sz w:val="24"/>
          <w:szCs w:val="24"/>
        </w:rPr>
        <w:t xml:space="preserve">17. United Nations Development </w:t>
      </w:r>
      <w:proofErr w:type="spellStart"/>
      <w:r w:rsidRPr="00C352F1">
        <w:rPr>
          <w:rFonts w:eastAsia="Calibri"/>
          <w:sz w:val="24"/>
          <w:szCs w:val="24"/>
        </w:rPr>
        <w:t>Programme</w:t>
      </w:r>
      <w:proofErr w:type="spellEnd"/>
      <w:r w:rsidRPr="00C352F1">
        <w:rPr>
          <w:rFonts w:eastAsia="Calibri"/>
          <w:sz w:val="24"/>
          <w:szCs w:val="24"/>
        </w:rPr>
        <w:t xml:space="preserve"> (UNDP). (2024, October 2). Universal basic income in Asia and the Pacific: A pragmatic policy choice or unattainable utopia? Retrieved from https://www.undp.org/asia-pacific/publications/ubi-in-asia-and-the-pacific? </w:t>
      </w:r>
    </w:p>
    <w:p w14:paraId="638CE5FA" w14:textId="08F9207C" w:rsidR="00EE3618" w:rsidRDefault="00F77DA6" w:rsidP="00560C45">
      <w:pPr>
        <w:spacing w:line="240" w:lineRule="auto"/>
        <w:rPr>
          <w:ins w:id="452" w:author="Bijesh Mishra" w:date="2025-01-22T23:12:00Z" w16du:dateUtc="2025-01-23T05:12:00Z"/>
          <w:rFonts w:eastAsia="Calibri"/>
          <w:sz w:val="24"/>
          <w:szCs w:val="24"/>
        </w:rPr>
      </w:pPr>
      <w:r w:rsidRPr="00C352F1">
        <w:rPr>
          <w:rFonts w:eastAsia="Calibri"/>
          <w:sz w:val="24"/>
          <w:szCs w:val="24"/>
        </w:rPr>
        <w:t xml:space="preserve">18. Timsina, T. R., et al. (2024). Contribution of Janata Awash Grant for poverty reduction in </w:t>
      </w:r>
      <w:proofErr w:type="spellStart"/>
      <w:r w:rsidRPr="00C352F1">
        <w:rPr>
          <w:rFonts w:eastAsia="Calibri"/>
          <w:sz w:val="24"/>
          <w:szCs w:val="24"/>
        </w:rPr>
        <w:t>Makwanpur</w:t>
      </w:r>
      <w:proofErr w:type="spellEnd"/>
      <w:r w:rsidRPr="00C352F1">
        <w:rPr>
          <w:rFonts w:eastAsia="Calibri"/>
          <w:sz w:val="24"/>
          <w:szCs w:val="24"/>
        </w:rPr>
        <w:t>, Nepal. Historical Journal, 15(2), 83</w:t>
      </w:r>
    </w:p>
    <w:p w14:paraId="585FF123" w14:textId="77777777" w:rsidR="00EE3618" w:rsidRDefault="00EE3618">
      <w:pPr>
        <w:rPr>
          <w:ins w:id="453" w:author="Bijesh Mishra" w:date="2025-01-22T23:12:00Z" w16du:dateUtc="2025-01-23T05:12:00Z"/>
          <w:rFonts w:eastAsia="Calibri"/>
          <w:sz w:val="24"/>
          <w:szCs w:val="24"/>
        </w:rPr>
      </w:pPr>
      <w:ins w:id="454" w:author="Bijesh Mishra" w:date="2025-01-22T23:12:00Z" w16du:dateUtc="2025-01-23T05:12:00Z">
        <w:r>
          <w:rPr>
            <w:rFonts w:eastAsia="Calibri"/>
            <w:sz w:val="24"/>
            <w:szCs w:val="24"/>
          </w:rPr>
          <w:br w:type="page"/>
        </w:r>
      </w:ins>
    </w:p>
    <w:p w14:paraId="32F2000F" w14:textId="77777777" w:rsidR="002C7F6E" w:rsidRPr="00C352F1" w:rsidDel="00EE3618" w:rsidRDefault="002C7F6E">
      <w:pPr>
        <w:spacing w:line="240" w:lineRule="auto"/>
        <w:jc w:val="center"/>
        <w:rPr>
          <w:del w:id="455" w:author="Bijesh Mishra" w:date="2025-01-22T23:12:00Z" w16du:dateUtc="2025-01-23T05:12:00Z"/>
          <w:rFonts w:eastAsia="Calibri"/>
          <w:sz w:val="24"/>
          <w:szCs w:val="24"/>
        </w:rPr>
        <w:pPrChange w:id="456" w:author="Bijesh Mishra" w:date="2025-01-22T23:12:00Z" w16du:dateUtc="2025-01-23T05:12:00Z">
          <w:pPr>
            <w:spacing w:line="240" w:lineRule="auto"/>
          </w:pPr>
        </w:pPrChange>
      </w:pPr>
    </w:p>
    <w:p w14:paraId="2F5F8482" w14:textId="77777777" w:rsidR="002C7F6E" w:rsidRPr="00C352F1" w:rsidDel="00EE3618" w:rsidRDefault="002C7F6E">
      <w:pPr>
        <w:spacing w:line="240" w:lineRule="auto"/>
        <w:jc w:val="center"/>
        <w:rPr>
          <w:del w:id="457" w:author="Bijesh Mishra" w:date="2025-01-22T23:12:00Z" w16du:dateUtc="2025-01-23T05:12:00Z"/>
          <w:rFonts w:eastAsia="Calibri"/>
          <w:sz w:val="24"/>
          <w:szCs w:val="24"/>
        </w:rPr>
        <w:pPrChange w:id="458" w:author="Bijesh Mishra" w:date="2025-01-22T23:12:00Z" w16du:dateUtc="2025-01-23T05:12:00Z">
          <w:pPr>
            <w:spacing w:line="240" w:lineRule="auto"/>
          </w:pPr>
        </w:pPrChange>
      </w:pPr>
    </w:p>
    <w:p w14:paraId="7E6B3D26" w14:textId="77777777" w:rsidR="002C7F6E" w:rsidDel="00EE3618" w:rsidRDefault="002C7F6E">
      <w:pPr>
        <w:spacing w:line="240" w:lineRule="auto"/>
        <w:jc w:val="center"/>
        <w:rPr>
          <w:del w:id="459" w:author="Bijesh Mishra" w:date="2025-01-22T23:12:00Z" w16du:dateUtc="2025-01-23T05:12:00Z"/>
          <w:rFonts w:ascii="Calibri" w:eastAsia="Calibri" w:hAnsi="Calibri" w:cs="Calibri"/>
          <w:sz w:val="24"/>
          <w:szCs w:val="24"/>
        </w:rPr>
        <w:pPrChange w:id="460" w:author="Bijesh Mishra" w:date="2025-01-22T23:12:00Z" w16du:dateUtc="2025-01-23T05:12:00Z">
          <w:pPr>
            <w:spacing w:line="240" w:lineRule="auto"/>
          </w:pPr>
        </w:pPrChange>
      </w:pPr>
    </w:p>
    <w:p w14:paraId="135452AC" w14:textId="77777777" w:rsidR="002C7F6E" w:rsidRPr="004E3202" w:rsidRDefault="00F77DA6">
      <w:pPr>
        <w:pStyle w:val="Heading1"/>
        <w:spacing w:line="240" w:lineRule="auto"/>
        <w:jc w:val="center"/>
        <w:rPr>
          <w:rFonts w:eastAsia="Calibri"/>
          <w:b/>
          <w:sz w:val="36"/>
          <w:szCs w:val="36"/>
        </w:rPr>
        <w:pPrChange w:id="461" w:author="Bijesh Mishra" w:date="2025-01-22T23:12:00Z" w16du:dateUtc="2025-01-23T05:12:00Z">
          <w:pPr>
            <w:pStyle w:val="Heading1"/>
            <w:spacing w:line="240" w:lineRule="auto"/>
          </w:pPr>
        </w:pPrChange>
      </w:pPr>
      <w:del w:id="462" w:author="Bijesh Mishra [2]" w:date="2025-01-22T22:31:00Z" w16du:dateUtc="2025-01-23T04:31:00Z">
        <w:r w:rsidRPr="004E3202" w:rsidDel="00D87E29">
          <w:rPr>
            <w:rFonts w:eastAsia="Calibri"/>
            <w:b/>
            <w:sz w:val="36"/>
            <w:szCs w:val="36"/>
          </w:rPr>
          <w:delText xml:space="preserve">Theme 4: </w:delText>
        </w:r>
      </w:del>
      <w:bookmarkStart w:id="463" w:name="_Toc188480207"/>
      <w:r w:rsidRPr="004E3202">
        <w:rPr>
          <w:rFonts w:eastAsia="Calibri"/>
          <w:b/>
          <w:sz w:val="36"/>
          <w:szCs w:val="36"/>
        </w:rPr>
        <w:t>Poverty, Migration, and Employment</w:t>
      </w:r>
      <w:bookmarkEnd w:id="463"/>
    </w:p>
    <w:p w14:paraId="24F441B7" w14:textId="77777777" w:rsidR="002C7F6E" w:rsidRPr="00560C45" w:rsidRDefault="00F77DA6">
      <w:pPr>
        <w:numPr>
          <w:ilvl w:val="0"/>
          <w:numId w:val="3"/>
        </w:numPr>
        <w:spacing w:before="240" w:after="240" w:line="240" w:lineRule="auto"/>
        <w:rPr>
          <w:rFonts w:eastAsia="Calibri"/>
          <w:b/>
          <w:bCs/>
          <w:sz w:val="24"/>
          <w:szCs w:val="24"/>
        </w:rPr>
      </w:pPr>
      <w:r w:rsidRPr="00560C45">
        <w:rPr>
          <w:rFonts w:eastAsia="Calibri"/>
          <w:b/>
          <w:bCs/>
          <w:sz w:val="24"/>
          <w:szCs w:val="24"/>
          <w:u w:val="single"/>
        </w:rPr>
        <w:t>Situation Analysis</w:t>
      </w:r>
    </w:p>
    <w:p w14:paraId="4989C9EB" w14:textId="77777777" w:rsidR="002C7F6E" w:rsidRPr="004E3202" w:rsidRDefault="00F77DA6" w:rsidP="00560C45">
      <w:pPr>
        <w:spacing w:before="240" w:after="240" w:line="240" w:lineRule="auto"/>
        <w:jc w:val="both"/>
        <w:rPr>
          <w:rFonts w:eastAsia="Calibri"/>
          <w:sz w:val="24"/>
          <w:szCs w:val="24"/>
        </w:rPr>
      </w:pPr>
      <w:r w:rsidRPr="004E3202">
        <w:rPr>
          <w:rFonts w:eastAsia="Calibri"/>
          <w:sz w:val="24"/>
          <w:szCs w:val="24"/>
        </w:rPr>
        <w:t xml:space="preserve">Nepal continues to face significant challenges with extreme poverty and high unemployment rates. Even though poverty has decreased from 30% in the early 2000s to below 20% by 2023, poverty reduction has not happened homogenously across the geographical regions and different population groups. The unemployment rate is </w:t>
      </w:r>
      <w:proofErr w:type="gramStart"/>
      <w:r w:rsidRPr="004E3202">
        <w:rPr>
          <w:rFonts w:eastAsia="Calibri"/>
          <w:sz w:val="24"/>
          <w:szCs w:val="24"/>
        </w:rPr>
        <w:t>fairly low</w:t>
      </w:r>
      <w:proofErr w:type="gramEnd"/>
      <w:r w:rsidRPr="004E3202">
        <w:rPr>
          <w:rFonts w:eastAsia="Calibri"/>
          <w:sz w:val="24"/>
          <w:szCs w:val="24"/>
        </w:rPr>
        <w:t xml:space="preserve"> around 10%, but a significant portion of the population is underemployed as they are engaged in the agricultural sector, which remains primarily subsistence and suffers from low productivity. Consequently, a significant proportion of working-age individuals have migrated abroad looking for better job opportunities and higher wages. Every day, an estimated 2000 Nepalis migrate to foreign countries for employment, with a total of 2.2 million Nepalis currently abroad. Remittances are vital to Nepal's economy, as they contribute to the national GDP growth, poverty reduction, and household consumption. Despite the critical contribution to the economy through remittance, labor migration faces critical challenges due to high social and psychological costs, unequal access to opportunities, and poor working conditions for migrants. More importantly, Nepal’s economy remains highly vulnerable to economic shocks in migrant-receiving countries, which could impact remittance inflows and, consequently, Nepal’s economic stability.</w:t>
      </w:r>
    </w:p>
    <w:p w14:paraId="46141E4D" w14:textId="77777777" w:rsidR="002C7F6E" w:rsidRPr="00560C45" w:rsidRDefault="00F77DA6" w:rsidP="00560C45">
      <w:pPr>
        <w:numPr>
          <w:ilvl w:val="0"/>
          <w:numId w:val="3"/>
        </w:numPr>
        <w:spacing w:before="240" w:after="240" w:line="240" w:lineRule="auto"/>
        <w:jc w:val="both"/>
        <w:rPr>
          <w:rFonts w:eastAsia="Calibri"/>
          <w:b/>
          <w:bCs/>
          <w:sz w:val="24"/>
          <w:szCs w:val="24"/>
        </w:rPr>
      </w:pPr>
      <w:r w:rsidRPr="00560C45">
        <w:rPr>
          <w:rFonts w:eastAsia="Calibri"/>
          <w:b/>
          <w:bCs/>
          <w:sz w:val="24"/>
          <w:szCs w:val="24"/>
          <w:u w:val="single"/>
        </w:rPr>
        <w:t>Options available to resolve the issues (why and how)</w:t>
      </w:r>
    </w:p>
    <w:p w14:paraId="0CDB5953" w14:textId="77777777" w:rsidR="002C7F6E" w:rsidRPr="004E3202" w:rsidRDefault="00F77DA6" w:rsidP="00560C45">
      <w:pPr>
        <w:spacing w:before="240" w:after="240" w:line="240" w:lineRule="auto"/>
        <w:jc w:val="both"/>
        <w:rPr>
          <w:rFonts w:eastAsia="Calibri"/>
          <w:sz w:val="24"/>
          <w:szCs w:val="24"/>
        </w:rPr>
      </w:pPr>
      <w:r w:rsidRPr="004E3202">
        <w:rPr>
          <w:rFonts w:eastAsia="Calibri"/>
          <w:b/>
          <w:sz w:val="24"/>
          <w:szCs w:val="24"/>
        </w:rPr>
        <w:t xml:space="preserve">Option 1: </w:t>
      </w:r>
      <w:r w:rsidRPr="004E3202">
        <w:rPr>
          <w:rFonts w:eastAsia="Calibri"/>
          <w:sz w:val="24"/>
          <w:szCs w:val="24"/>
        </w:rPr>
        <w:t>Understand the local context and problems better. This is important because most policy solutions are far from the ground reality making the solutions offered less attractive to the beneficiaries. This can be done by enabling the local municipalities to collect ground data on reasons for migration, poverty, and unemployment. People should be asked to specify their needs to resolve the issues.</w:t>
      </w:r>
    </w:p>
    <w:p w14:paraId="55FE8776" w14:textId="77777777" w:rsidR="002C7F6E" w:rsidRPr="004E3202" w:rsidRDefault="00F77DA6" w:rsidP="00560C45">
      <w:pPr>
        <w:spacing w:before="240" w:after="240" w:line="240" w:lineRule="auto"/>
        <w:jc w:val="both"/>
        <w:rPr>
          <w:rFonts w:eastAsia="Calibri"/>
          <w:sz w:val="24"/>
          <w:szCs w:val="24"/>
        </w:rPr>
      </w:pPr>
      <w:r w:rsidRPr="004E3202">
        <w:rPr>
          <w:rFonts w:eastAsia="Calibri"/>
          <w:b/>
          <w:sz w:val="24"/>
          <w:szCs w:val="24"/>
        </w:rPr>
        <w:t xml:space="preserve">Option 2: </w:t>
      </w:r>
      <w:r w:rsidRPr="004E3202">
        <w:rPr>
          <w:rFonts w:eastAsia="Calibri"/>
          <w:sz w:val="24"/>
          <w:szCs w:val="24"/>
        </w:rPr>
        <w:t>Improve local capacity/human capital. This is important because poor local capacity and inadequate human capital have long been major drivers of low productivity, high un/under-employment, and poverty. This could be done by offering technical training, vocational education, and other skill-enhancement training to working-age individuals and government employees. A multi-layered cost structure could be used to offer free or low cost to resource-poor individuals and higher costs to others. Local governments can employ high-skilled returnee migrants to run these programs.</w:t>
      </w:r>
    </w:p>
    <w:p w14:paraId="209FB08E" w14:textId="77777777" w:rsidR="002C7F6E" w:rsidRPr="004E3202" w:rsidRDefault="00F77DA6" w:rsidP="00560C45">
      <w:pPr>
        <w:spacing w:before="240" w:after="240" w:line="240" w:lineRule="auto"/>
        <w:jc w:val="both"/>
        <w:rPr>
          <w:rFonts w:eastAsia="Calibri"/>
          <w:sz w:val="24"/>
          <w:szCs w:val="24"/>
        </w:rPr>
      </w:pPr>
      <w:r w:rsidRPr="004E3202">
        <w:rPr>
          <w:rFonts w:eastAsia="Calibri"/>
          <w:b/>
          <w:sz w:val="24"/>
          <w:szCs w:val="24"/>
        </w:rPr>
        <w:t>Option 3:</w:t>
      </w:r>
      <w:r w:rsidRPr="004E3202">
        <w:rPr>
          <w:rFonts w:eastAsia="Calibri"/>
          <w:sz w:val="24"/>
          <w:szCs w:val="24"/>
        </w:rPr>
        <w:t xml:space="preserve"> Encourage local innovation and entrepreneurship. This is important to generate employment, reduce the country’s dependence on remittance, and ultimately reduce poverty. This could be done by providing targeted policy support to start-ups. Policy support may consist of low-interest loans, tax breaks, streamlined registration and renewal processes, and facilitation of investments from migrants and non-resident Nepalis (e.g. create a diaspora investment fund). The government could also expand credit access and tax incentives for business investment using remittances and by returnee migrants.</w:t>
      </w:r>
    </w:p>
    <w:p w14:paraId="294506A3" w14:textId="77777777" w:rsidR="002C7F6E" w:rsidRPr="004E3202" w:rsidRDefault="00F77DA6" w:rsidP="00560C45">
      <w:pPr>
        <w:spacing w:before="240" w:after="240" w:line="240" w:lineRule="auto"/>
        <w:jc w:val="both"/>
        <w:rPr>
          <w:rFonts w:eastAsia="Calibri"/>
          <w:sz w:val="24"/>
          <w:szCs w:val="24"/>
        </w:rPr>
      </w:pPr>
      <w:r w:rsidRPr="00560C45">
        <w:rPr>
          <w:rFonts w:eastAsia="Calibri"/>
          <w:b/>
          <w:bCs/>
          <w:sz w:val="24"/>
          <w:szCs w:val="24"/>
        </w:rPr>
        <w:lastRenderedPageBreak/>
        <w:t>Option 4:</w:t>
      </w:r>
      <w:r w:rsidRPr="004E3202">
        <w:rPr>
          <w:rFonts w:eastAsia="Calibri"/>
          <w:sz w:val="24"/>
          <w:szCs w:val="24"/>
        </w:rPr>
        <w:t xml:space="preserve"> Expand public assistance (social safety net) programs. This is important to address poverty and vulnerability (potentially due to unemployment) in the short run. This could be done through conditional cash transfers and cash-for-work programs, but the implementation should be delegated to the local municipalities.</w:t>
      </w:r>
    </w:p>
    <w:p w14:paraId="581C66E4" w14:textId="77777777" w:rsidR="002C7F6E" w:rsidRPr="00560C45" w:rsidRDefault="00F77DA6" w:rsidP="00560C45">
      <w:pPr>
        <w:numPr>
          <w:ilvl w:val="0"/>
          <w:numId w:val="3"/>
        </w:numPr>
        <w:spacing w:before="240" w:after="240" w:line="240" w:lineRule="auto"/>
        <w:jc w:val="both"/>
        <w:rPr>
          <w:rFonts w:eastAsia="Calibri"/>
          <w:b/>
          <w:bCs/>
          <w:sz w:val="24"/>
          <w:szCs w:val="24"/>
        </w:rPr>
      </w:pPr>
      <w:r w:rsidRPr="00560C45">
        <w:rPr>
          <w:rFonts w:eastAsia="Calibri"/>
          <w:b/>
          <w:bCs/>
          <w:sz w:val="24"/>
          <w:szCs w:val="24"/>
          <w:u w:val="single"/>
        </w:rPr>
        <w:t>High-Level Recommendations for Reform</w:t>
      </w:r>
    </w:p>
    <w:p w14:paraId="54A42433" w14:textId="77777777" w:rsidR="002C7F6E" w:rsidRPr="004E3202" w:rsidRDefault="00F77DA6" w:rsidP="00560C45">
      <w:pPr>
        <w:spacing w:before="240" w:after="240" w:line="240" w:lineRule="auto"/>
        <w:jc w:val="both"/>
        <w:rPr>
          <w:rFonts w:eastAsia="Calibri"/>
          <w:b/>
          <w:sz w:val="24"/>
          <w:szCs w:val="24"/>
        </w:rPr>
      </w:pPr>
      <w:r w:rsidRPr="004E3202">
        <w:rPr>
          <w:rFonts w:eastAsia="Calibri"/>
          <w:b/>
          <w:sz w:val="24"/>
          <w:szCs w:val="24"/>
        </w:rPr>
        <w:t>Immediate (0-3 years)</w:t>
      </w:r>
    </w:p>
    <w:p w14:paraId="380D9D88" w14:textId="77777777" w:rsidR="002C7F6E" w:rsidRPr="004E3202" w:rsidRDefault="00F77DA6" w:rsidP="00560C45">
      <w:pPr>
        <w:spacing w:before="240" w:after="240" w:line="240" w:lineRule="auto"/>
        <w:jc w:val="both"/>
        <w:rPr>
          <w:rFonts w:eastAsia="Calibri"/>
          <w:sz w:val="24"/>
          <w:szCs w:val="24"/>
        </w:rPr>
      </w:pPr>
      <w:r w:rsidRPr="004E3202">
        <w:rPr>
          <w:rFonts w:eastAsia="Calibri"/>
          <w:sz w:val="24"/>
          <w:szCs w:val="24"/>
        </w:rPr>
        <w:t>· Encourage local municipalities to explore and identify ground problems and potential solutions for their locality using a participatory approach.</w:t>
      </w:r>
    </w:p>
    <w:p w14:paraId="7D613E8C" w14:textId="77777777" w:rsidR="002C7F6E" w:rsidRPr="004E3202" w:rsidRDefault="00F77DA6" w:rsidP="00560C45">
      <w:pPr>
        <w:spacing w:before="240" w:after="240" w:line="240" w:lineRule="auto"/>
        <w:jc w:val="both"/>
        <w:rPr>
          <w:rFonts w:eastAsia="Calibri"/>
          <w:sz w:val="24"/>
          <w:szCs w:val="24"/>
        </w:rPr>
      </w:pPr>
      <w:r w:rsidRPr="004E3202">
        <w:rPr>
          <w:rFonts w:eastAsia="Calibri"/>
          <w:sz w:val="24"/>
          <w:szCs w:val="24"/>
        </w:rPr>
        <w:t>· Expand public assistance programs (such as cash-for-work, conditional cash transfers, etc.) to address the extreme vulnerability, generate employment, and support children, elderly, and disabled populations.</w:t>
      </w:r>
    </w:p>
    <w:p w14:paraId="16A98064" w14:textId="77777777" w:rsidR="002C7F6E" w:rsidRPr="004E3202" w:rsidRDefault="00F77DA6" w:rsidP="00560C45">
      <w:pPr>
        <w:spacing w:before="240" w:after="240" w:line="240" w:lineRule="auto"/>
        <w:jc w:val="both"/>
        <w:rPr>
          <w:rFonts w:eastAsia="Calibri"/>
          <w:sz w:val="24"/>
          <w:szCs w:val="24"/>
        </w:rPr>
      </w:pPr>
      <w:r w:rsidRPr="004E3202">
        <w:rPr>
          <w:rFonts w:eastAsia="Calibri"/>
          <w:sz w:val="24"/>
          <w:szCs w:val="24"/>
        </w:rPr>
        <w:t>· Categorize returnee migrants into different skill levels based on their work experience and practical knowledge and use their expertise at the local level.</w:t>
      </w:r>
    </w:p>
    <w:p w14:paraId="7FAF35CB" w14:textId="77777777" w:rsidR="002C7F6E" w:rsidRPr="004E3202" w:rsidRDefault="00F77DA6" w:rsidP="00560C45">
      <w:pPr>
        <w:spacing w:before="240" w:after="240" w:line="240" w:lineRule="auto"/>
        <w:jc w:val="both"/>
        <w:rPr>
          <w:rFonts w:eastAsia="Calibri"/>
          <w:b/>
          <w:sz w:val="24"/>
          <w:szCs w:val="24"/>
        </w:rPr>
      </w:pPr>
      <w:r w:rsidRPr="004E3202">
        <w:rPr>
          <w:rFonts w:eastAsia="Calibri"/>
          <w:b/>
          <w:sz w:val="24"/>
          <w:szCs w:val="24"/>
        </w:rPr>
        <w:t>Midterm (3-5 years)</w:t>
      </w:r>
    </w:p>
    <w:p w14:paraId="7FAFB928" w14:textId="77777777" w:rsidR="002C7F6E" w:rsidRPr="004E3202" w:rsidRDefault="00F77DA6" w:rsidP="00560C45">
      <w:pPr>
        <w:spacing w:before="240" w:after="240" w:line="240" w:lineRule="auto"/>
        <w:jc w:val="both"/>
        <w:rPr>
          <w:rFonts w:eastAsia="Calibri"/>
          <w:sz w:val="24"/>
          <w:szCs w:val="24"/>
        </w:rPr>
      </w:pPr>
      <w:r w:rsidRPr="004E3202">
        <w:rPr>
          <w:rFonts w:eastAsia="Calibri"/>
          <w:sz w:val="24"/>
          <w:szCs w:val="24"/>
        </w:rPr>
        <w:t>· Employ high-skill returnee migrants to provide skills and training to working-ag individuals (the would-be migrants).</w:t>
      </w:r>
    </w:p>
    <w:p w14:paraId="135F4306" w14:textId="77777777" w:rsidR="002C7F6E" w:rsidRPr="004E3202" w:rsidRDefault="00F77DA6" w:rsidP="00560C45">
      <w:pPr>
        <w:spacing w:before="240" w:after="240" w:line="240" w:lineRule="auto"/>
        <w:jc w:val="both"/>
        <w:rPr>
          <w:rFonts w:eastAsia="Calibri"/>
          <w:sz w:val="24"/>
          <w:szCs w:val="24"/>
        </w:rPr>
      </w:pPr>
      <w:r w:rsidRPr="004E3202">
        <w:rPr>
          <w:rFonts w:eastAsia="Calibri"/>
          <w:sz w:val="24"/>
          <w:szCs w:val="24"/>
        </w:rPr>
        <w:t>· Utilize community schools as technical and vocational education centers and hire returnee migrants to train local students who will be job-ready when they graduate.</w:t>
      </w:r>
    </w:p>
    <w:p w14:paraId="489AEAA9" w14:textId="77777777" w:rsidR="002C7F6E" w:rsidRPr="004E3202" w:rsidRDefault="00F77DA6" w:rsidP="00560C45">
      <w:pPr>
        <w:spacing w:before="240" w:after="240" w:line="240" w:lineRule="auto"/>
        <w:jc w:val="both"/>
        <w:rPr>
          <w:rFonts w:eastAsia="Calibri"/>
          <w:sz w:val="24"/>
          <w:szCs w:val="24"/>
        </w:rPr>
      </w:pPr>
      <w:r w:rsidRPr="004E3202">
        <w:rPr>
          <w:rFonts w:eastAsia="Calibri"/>
          <w:sz w:val="24"/>
          <w:szCs w:val="24"/>
        </w:rPr>
        <w:t>· Streamline the migration process by making public resources accessible to poor and vulnerable families too.</w:t>
      </w:r>
    </w:p>
    <w:p w14:paraId="7A29390C" w14:textId="77777777" w:rsidR="002C7F6E" w:rsidRPr="004E3202" w:rsidRDefault="00F77DA6" w:rsidP="00560C45">
      <w:pPr>
        <w:spacing w:before="240" w:after="240" w:line="240" w:lineRule="auto"/>
        <w:jc w:val="both"/>
        <w:rPr>
          <w:rFonts w:eastAsia="Calibri"/>
          <w:b/>
          <w:sz w:val="24"/>
          <w:szCs w:val="24"/>
        </w:rPr>
      </w:pPr>
      <w:r w:rsidRPr="004E3202">
        <w:rPr>
          <w:rFonts w:eastAsia="Calibri"/>
          <w:b/>
          <w:sz w:val="24"/>
          <w:szCs w:val="24"/>
        </w:rPr>
        <w:t>Long-term (5+ years)</w:t>
      </w:r>
    </w:p>
    <w:p w14:paraId="1A7E7188" w14:textId="77777777" w:rsidR="002C7F6E" w:rsidRPr="004E3202" w:rsidRDefault="00F77DA6" w:rsidP="00560C45">
      <w:pPr>
        <w:spacing w:before="240" w:after="240" w:line="240" w:lineRule="auto"/>
        <w:jc w:val="both"/>
        <w:rPr>
          <w:rFonts w:eastAsia="Calibri"/>
          <w:sz w:val="24"/>
          <w:szCs w:val="24"/>
        </w:rPr>
      </w:pPr>
      <w:r w:rsidRPr="004E3202">
        <w:rPr>
          <w:rFonts w:eastAsia="Calibri"/>
          <w:sz w:val="24"/>
          <w:szCs w:val="24"/>
        </w:rPr>
        <w:t>· Revise policies (laws and bylaws) to streamline the registration and renewal process for start-ups.</w:t>
      </w:r>
    </w:p>
    <w:p w14:paraId="7FD61EBB" w14:textId="77777777" w:rsidR="002C7F6E" w:rsidRPr="004E3202" w:rsidRDefault="00F77DA6" w:rsidP="00560C45">
      <w:pPr>
        <w:spacing w:before="240" w:after="240" w:line="240" w:lineRule="auto"/>
        <w:jc w:val="both"/>
        <w:rPr>
          <w:rFonts w:eastAsia="Calibri"/>
          <w:sz w:val="24"/>
          <w:szCs w:val="24"/>
        </w:rPr>
      </w:pPr>
      <w:r w:rsidRPr="004E3202">
        <w:rPr>
          <w:rFonts w:eastAsia="Calibri"/>
          <w:sz w:val="24"/>
          <w:szCs w:val="24"/>
        </w:rPr>
        <w:t>· Formulate targeted support policies to incentivize NRNs and returnee migrants to make investments in productive activities in Nepal.</w:t>
      </w:r>
    </w:p>
    <w:p w14:paraId="5465F234" w14:textId="77777777" w:rsidR="002C7F6E" w:rsidRPr="004E3202" w:rsidRDefault="00F77DA6" w:rsidP="00560C45">
      <w:pPr>
        <w:pStyle w:val="Heading1"/>
        <w:spacing w:after="160" w:line="240" w:lineRule="auto"/>
        <w:jc w:val="both"/>
        <w:rPr>
          <w:rFonts w:eastAsia="Calibri"/>
          <w:b/>
          <w:sz w:val="24"/>
          <w:szCs w:val="24"/>
        </w:rPr>
      </w:pPr>
      <w:bookmarkStart w:id="464" w:name="_tyljpmf4skyu" w:colFirst="0" w:colLast="0"/>
      <w:bookmarkEnd w:id="464"/>
      <w:r w:rsidRPr="004E3202">
        <w:br w:type="page"/>
      </w:r>
    </w:p>
    <w:p w14:paraId="6609A1E9" w14:textId="5928128B" w:rsidR="002C7F6E" w:rsidRPr="004E3202" w:rsidRDefault="00F77DA6" w:rsidP="00560C45">
      <w:pPr>
        <w:pStyle w:val="Heading1"/>
        <w:spacing w:after="160" w:line="240" w:lineRule="auto"/>
        <w:jc w:val="both"/>
        <w:rPr>
          <w:rFonts w:eastAsia="Calibri"/>
          <w:i/>
          <w:sz w:val="24"/>
          <w:szCs w:val="24"/>
        </w:rPr>
      </w:pPr>
      <w:del w:id="465" w:author="Bijesh Mishra [2]" w:date="2025-01-22T22:31:00Z" w16du:dateUtc="2025-01-23T04:31:00Z">
        <w:r w:rsidRPr="004E3202" w:rsidDel="00D87E29">
          <w:rPr>
            <w:rFonts w:eastAsia="Calibri"/>
            <w:b/>
            <w:sz w:val="36"/>
            <w:szCs w:val="36"/>
          </w:rPr>
          <w:lastRenderedPageBreak/>
          <w:delText xml:space="preserve">Theme 5: </w:delText>
        </w:r>
      </w:del>
      <w:bookmarkStart w:id="466" w:name="_Toc188480208"/>
      <w:r w:rsidRPr="004E3202">
        <w:rPr>
          <w:rFonts w:eastAsia="Calibri"/>
          <w:b/>
          <w:sz w:val="36"/>
          <w:szCs w:val="36"/>
        </w:rPr>
        <w:t xml:space="preserve">Public Finance, Governance, Federalism, </w:t>
      </w:r>
      <w:r w:rsidR="00560C45">
        <w:rPr>
          <w:rFonts w:eastAsia="Calibri"/>
          <w:b/>
          <w:sz w:val="36"/>
          <w:szCs w:val="36"/>
        </w:rPr>
        <w:t xml:space="preserve">&amp; </w:t>
      </w:r>
      <w:r w:rsidRPr="004E3202">
        <w:rPr>
          <w:rFonts w:eastAsia="Calibri"/>
          <w:b/>
          <w:sz w:val="36"/>
          <w:szCs w:val="36"/>
        </w:rPr>
        <w:t>SDGs</w:t>
      </w:r>
      <w:bookmarkEnd w:id="466"/>
    </w:p>
    <w:p w14:paraId="1A954C80" w14:textId="77777777" w:rsidR="002C7F6E" w:rsidRPr="00560C45" w:rsidRDefault="00F77DA6" w:rsidP="00560C45">
      <w:pPr>
        <w:numPr>
          <w:ilvl w:val="0"/>
          <w:numId w:val="11"/>
        </w:numPr>
        <w:spacing w:after="160" w:line="240" w:lineRule="auto"/>
        <w:jc w:val="both"/>
        <w:rPr>
          <w:rFonts w:eastAsia="Calibri"/>
          <w:b/>
          <w:bCs/>
          <w:sz w:val="24"/>
          <w:szCs w:val="24"/>
        </w:rPr>
      </w:pPr>
      <w:r w:rsidRPr="00560C45">
        <w:rPr>
          <w:rFonts w:eastAsia="Calibri"/>
          <w:b/>
          <w:bCs/>
          <w:sz w:val="24"/>
          <w:szCs w:val="24"/>
          <w:u w:val="single"/>
        </w:rPr>
        <w:t xml:space="preserve">Situation Analysis </w:t>
      </w:r>
    </w:p>
    <w:p w14:paraId="6CA490B5" w14:textId="77777777" w:rsidR="002C7F6E" w:rsidRPr="004E3202" w:rsidRDefault="00F77DA6" w:rsidP="00560C45">
      <w:pPr>
        <w:spacing w:before="240" w:after="240" w:line="240" w:lineRule="auto"/>
        <w:jc w:val="both"/>
        <w:rPr>
          <w:rFonts w:eastAsia="Calibri"/>
          <w:sz w:val="24"/>
          <w:szCs w:val="24"/>
        </w:rPr>
      </w:pPr>
      <w:r w:rsidRPr="004E3202">
        <w:rPr>
          <w:rFonts w:eastAsia="Calibri"/>
          <w:sz w:val="24"/>
          <w:szCs w:val="24"/>
        </w:rPr>
        <w:t>A decade after the adoption of the federal structure of governance, institutionalizing fiscal federalism remains a challenge as a matter of both policy and practice. Despite developments in identifying the broader constitutional rights and responsibilities of the central, provincial, and local governments, the fiscal system of revenue collection and sharing, and allocation and expenditure of public resources have yet to be fully operationalized. The lack of good governance and rampant corruption have prevented the different levels and branches of government from syncing their structures and operation toward the broader national goals including maintaining law and order, identifying the national and subnational priorities, and providing critical public services. In the context of Nepal’s imminent graduation in 2026 from the category of LDC based on its progress on social development, institutionalizing the structure of federalism and good governance and setting a clear path toward achieving the SDGs (2024 index score: 67; ranking 95/166; 29% on track) have become a top priority. Further plans and actions are needed not just to demonstrate institutional progress but to improve the social and economic conditions of people and communities. The idea of public service needs to be embedded in the entire governance system, improving efficiency, removing waste, and developing the culture of serving the public.</w:t>
      </w:r>
    </w:p>
    <w:p w14:paraId="0050512A" w14:textId="79B99B15" w:rsidR="002C7F6E" w:rsidRPr="00560C45" w:rsidRDefault="00F77DA6" w:rsidP="00560C45">
      <w:pPr>
        <w:numPr>
          <w:ilvl w:val="0"/>
          <w:numId w:val="11"/>
        </w:numPr>
        <w:spacing w:before="240" w:after="240" w:line="240" w:lineRule="auto"/>
        <w:jc w:val="both"/>
        <w:rPr>
          <w:rFonts w:eastAsia="Calibri"/>
          <w:b/>
          <w:bCs/>
          <w:sz w:val="24"/>
          <w:szCs w:val="24"/>
        </w:rPr>
      </w:pPr>
      <w:r w:rsidRPr="00560C45">
        <w:rPr>
          <w:rFonts w:eastAsia="Calibri"/>
          <w:b/>
          <w:bCs/>
          <w:sz w:val="24"/>
          <w:szCs w:val="24"/>
          <w:u w:val="single"/>
        </w:rPr>
        <w:t xml:space="preserve">Options available to resolve the issues </w:t>
      </w:r>
    </w:p>
    <w:p w14:paraId="244670D5" w14:textId="77777777" w:rsidR="002C7F6E" w:rsidRPr="00560C45" w:rsidRDefault="00F77DA6" w:rsidP="003C58F6">
      <w:pPr>
        <w:pStyle w:val="ListParagraph"/>
        <w:numPr>
          <w:ilvl w:val="0"/>
          <w:numId w:val="83"/>
        </w:numPr>
        <w:spacing w:before="240" w:after="240" w:line="240" w:lineRule="auto"/>
        <w:jc w:val="both"/>
        <w:rPr>
          <w:rFonts w:eastAsia="Calibri"/>
          <w:sz w:val="24"/>
          <w:szCs w:val="24"/>
        </w:rPr>
      </w:pPr>
      <w:r w:rsidRPr="00560C45">
        <w:rPr>
          <w:rFonts w:eastAsia="Calibri"/>
          <w:b/>
          <w:sz w:val="24"/>
          <w:szCs w:val="24"/>
        </w:rPr>
        <w:t>Good Governance:</w:t>
      </w:r>
      <w:r w:rsidRPr="00560C45">
        <w:rPr>
          <w:rFonts w:eastAsia="Calibri"/>
          <w:sz w:val="24"/>
          <w:szCs w:val="24"/>
        </w:rPr>
        <w:t xml:space="preserve"> Create an effective, efficient, equitable, and transparent public service system; establish a competent government workforce deeply rooted in improving public service; enhance the capacity to plan, execute, utilize resources, and improve public service accountability; and pursue strategies to remove corruption and rent-seeking.</w:t>
      </w:r>
    </w:p>
    <w:p w14:paraId="3D63542D" w14:textId="77777777" w:rsidR="002C7F6E" w:rsidRPr="00560C45" w:rsidRDefault="00F77DA6" w:rsidP="003C58F6">
      <w:pPr>
        <w:pStyle w:val="ListParagraph"/>
        <w:numPr>
          <w:ilvl w:val="0"/>
          <w:numId w:val="83"/>
        </w:numPr>
        <w:spacing w:before="240" w:after="240" w:line="240" w:lineRule="auto"/>
        <w:jc w:val="both"/>
        <w:rPr>
          <w:rFonts w:eastAsia="Calibri"/>
          <w:sz w:val="24"/>
          <w:szCs w:val="24"/>
        </w:rPr>
      </w:pPr>
      <w:r w:rsidRPr="00560C45">
        <w:rPr>
          <w:rFonts w:eastAsia="Calibri"/>
          <w:b/>
          <w:sz w:val="24"/>
          <w:szCs w:val="24"/>
        </w:rPr>
        <w:t>Fiscal Federalism:</w:t>
      </w:r>
      <w:r w:rsidRPr="00560C45">
        <w:rPr>
          <w:rFonts w:eastAsia="Calibri"/>
          <w:sz w:val="24"/>
          <w:szCs w:val="24"/>
        </w:rPr>
        <w:t xml:space="preserve"> Establish (in law and practice) a clear demarcation of authorities and responsibilities of different levels and branches of government in generating and managing public revenues (income, property, sales, and other taxes); and create a transparent and formula based allocation of public resources; and operationalize a fully decentralized system of planning and expenditures.</w:t>
      </w:r>
    </w:p>
    <w:p w14:paraId="53283CE9" w14:textId="77777777" w:rsidR="00EA16DE" w:rsidRDefault="00F77DA6" w:rsidP="003C58F6">
      <w:pPr>
        <w:pStyle w:val="ListParagraph"/>
        <w:numPr>
          <w:ilvl w:val="0"/>
          <w:numId w:val="83"/>
        </w:numPr>
        <w:spacing w:before="240" w:after="240" w:line="240" w:lineRule="auto"/>
        <w:jc w:val="both"/>
        <w:rPr>
          <w:rFonts w:eastAsia="Calibri"/>
          <w:sz w:val="24"/>
          <w:szCs w:val="24"/>
        </w:rPr>
      </w:pPr>
      <w:r w:rsidRPr="00560C45">
        <w:rPr>
          <w:rFonts w:eastAsia="Calibri"/>
          <w:b/>
          <w:sz w:val="24"/>
          <w:szCs w:val="24"/>
        </w:rPr>
        <w:t xml:space="preserve">SDGs: </w:t>
      </w:r>
      <w:r w:rsidRPr="00560C45">
        <w:rPr>
          <w:rFonts w:eastAsia="Calibri"/>
          <w:sz w:val="24"/>
          <w:szCs w:val="24"/>
        </w:rPr>
        <w:t>Develop and implement a scorecard to track progress toward SDGs at the provincial and possibly district or local government level; conduct a periodic review of the progress with provincial and other local governments; and develop policies to address any glaring gaps from the national performance.</w:t>
      </w:r>
    </w:p>
    <w:p w14:paraId="54F35C8A" w14:textId="77777777" w:rsidR="00EA16DE" w:rsidRDefault="00EA16DE" w:rsidP="00EA16DE">
      <w:pPr>
        <w:pStyle w:val="ListParagraph"/>
        <w:spacing w:before="240" w:after="240" w:line="240" w:lineRule="auto"/>
        <w:jc w:val="both"/>
        <w:rPr>
          <w:rFonts w:eastAsia="Calibri"/>
          <w:b/>
          <w:sz w:val="24"/>
          <w:szCs w:val="24"/>
        </w:rPr>
      </w:pPr>
    </w:p>
    <w:p w14:paraId="79F47543" w14:textId="77777777" w:rsidR="00EA16DE" w:rsidRDefault="00EA16DE" w:rsidP="00EA16DE">
      <w:pPr>
        <w:pStyle w:val="ListParagraph"/>
        <w:spacing w:before="240" w:after="240" w:line="240" w:lineRule="auto"/>
        <w:jc w:val="both"/>
        <w:rPr>
          <w:rFonts w:eastAsia="Calibri"/>
          <w:b/>
          <w:sz w:val="24"/>
          <w:szCs w:val="24"/>
        </w:rPr>
      </w:pPr>
      <w:r>
        <w:rPr>
          <w:rFonts w:eastAsia="Calibri"/>
          <w:b/>
          <w:sz w:val="24"/>
          <w:szCs w:val="24"/>
        </w:rPr>
        <w:t>References</w:t>
      </w:r>
    </w:p>
    <w:p w14:paraId="00338749" w14:textId="3AB2D725" w:rsidR="002C7F6E" w:rsidRPr="00EA16DE" w:rsidRDefault="00000000" w:rsidP="00EA16DE">
      <w:pPr>
        <w:pStyle w:val="ListParagraph"/>
        <w:spacing w:before="240" w:after="240" w:line="240" w:lineRule="auto"/>
        <w:jc w:val="both"/>
        <w:rPr>
          <w:rFonts w:eastAsia="Calibri"/>
          <w:sz w:val="24"/>
          <w:szCs w:val="24"/>
        </w:rPr>
      </w:pPr>
      <w:hyperlink r:id="rId12">
        <w:r w:rsidR="002C7F6E" w:rsidRPr="00EA16DE">
          <w:rPr>
            <w:rFonts w:eastAsia="Calibri"/>
            <w:sz w:val="24"/>
            <w:szCs w:val="24"/>
          </w:rPr>
          <w:t>Sachs, J.D., Lafortune, G., Fuller, G. (2024).</w:t>
        </w:r>
      </w:hyperlink>
      <w:hyperlink r:id="rId13">
        <w:r w:rsidR="002C7F6E" w:rsidRPr="00EA16DE">
          <w:rPr>
            <w:rFonts w:eastAsia="Calibri"/>
            <w:i/>
            <w:sz w:val="24"/>
            <w:szCs w:val="24"/>
          </w:rPr>
          <w:t xml:space="preserve"> The SDGs and the UN Summit of the Future: Sustainable Development Report 2024</w:t>
        </w:r>
      </w:hyperlink>
      <w:hyperlink r:id="rId14">
        <w:r w:rsidR="002C7F6E" w:rsidRPr="00EA16DE">
          <w:rPr>
            <w:rFonts w:eastAsia="Calibri"/>
            <w:sz w:val="24"/>
            <w:szCs w:val="24"/>
          </w:rPr>
          <w:t>. Dublin University Press. 10.25546/108572</w:t>
        </w:r>
      </w:hyperlink>
      <w:r w:rsidR="00F77DA6" w:rsidRPr="00EA16DE">
        <w:rPr>
          <w:rFonts w:eastAsia="Calibri"/>
          <w:sz w:val="24"/>
          <w:szCs w:val="24"/>
        </w:rPr>
        <w:t xml:space="preserve"> (Summary country profiles reported here: </w:t>
      </w:r>
      <w:hyperlink r:id="rId15">
        <w:r w:rsidR="002C7F6E" w:rsidRPr="00EA16DE">
          <w:rPr>
            <w:rFonts w:eastAsia="Calibri"/>
            <w:color w:val="1155CC"/>
            <w:sz w:val="24"/>
            <w:szCs w:val="24"/>
            <w:u w:val="single"/>
          </w:rPr>
          <w:t>https://dashboards.sdgindex.org/profiles</w:t>
        </w:r>
      </w:hyperlink>
      <w:r w:rsidR="00F77DA6" w:rsidRPr="00EA16DE">
        <w:rPr>
          <w:rFonts w:eastAsia="Calibri"/>
          <w:sz w:val="24"/>
          <w:szCs w:val="24"/>
        </w:rPr>
        <w:t xml:space="preserve">. </w:t>
      </w:r>
    </w:p>
    <w:p w14:paraId="53D9AE9F" w14:textId="77777777" w:rsidR="002C7F6E" w:rsidRPr="004E3202" w:rsidRDefault="00F77DA6" w:rsidP="00EA16DE">
      <w:pPr>
        <w:spacing w:after="240" w:line="240" w:lineRule="auto"/>
        <w:rPr>
          <w:rFonts w:eastAsia="Calibri"/>
          <w:sz w:val="24"/>
          <w:szCs w:val="24"/>
        </w:rPr>
      </w:pPr>
      <w:r w:rsidRPr="004E3202">
        <w:rPr>
          <w:rFonts w:eastAsia="Calibri"/>
          <w:sz w:val="24"/>
          <w:szCs w:val="24"/>
        </w:rPr>
        <w:lastRenderedPageBreak/>
        <w:t xml:space="preserve">Acharya, K. K. (2018). The capacity of local governments in Nepal: From Government to Governance and Governability? </w:t>
      </w:r>
      <w:r w:rsidRPr="004E3202">
        <w:rPr>
          <w:rFonts w:eastAsia="Calibri"/>
          <w:i/>
          <w:sz w:val="24"/>
          <w:szCs w:val="24"/>
        </w:rPr>
        <w:t>Asia Pacific Journal of Public Administration</w:t>
      </w:r>
      <w:r w:rsidRPr="004E3202">
        <w:rPr>
          <w:rFonts w:eastAsia="Calibri"/>
          <w:sz w:val="24"/>
          <w:szCs w:val="24"/>
        </w:rPr>
        <w:t xml:space="preserve">. 40. 186-197. </w:t>
      </w:r>
      <w:hyperlink r:id="rId16">
        <w:r w:rsidR="002C7F6E" w:rsidRPr="004E3202">
          <w:rPr>
            <w:rFonts w:eastAsia="Calibri"/>
            <w:color w:val="1155CC"/>
            <w:sz w:val="24"/>
            <w:szCs w:val="24"/>
            <w:u w:val="single"/>
          </w:rPr>
          <w:t>https://doi.org/10.1080/23276665.2018.1525842</w:t>
        </w:r>
      </w:hyperlink>
    </w:p>
    <w:p w14:paraId="610CDEF4" w14:textId="19D7C8B7" w:rsidR="00E42F1D" w:rsidRDefault="00F77DA6" w:rsidP="00EA16DE">
      <w:pPr>
        <w:spacing w:before="240" w:after="240" w:line="240" w:lineRule="auto"/>
        <w:rPr>
          <w:ins w:id="467" w:author="Bijesh Mishra" w:date="2025-01-22T23:12:00Z" w16du:dateUtc="2025-01-23T05:12:00Z"/>
        </w:rPr>
      </w:pPr>
      <w:r w:rsidRPr="004E3202">
        <w:rPr>
          <w:rFonts w:eastAsia="Calibri"/>
          <w:sz w:val="24"/>
          <w:szCs w:val="24"/>
        </w:rPr>
        <w:t xml:space="preserve">Smoke, P. (2015). Rethinking decentralization: Assessing challenges to a popular public sector reform. </w:t>
      </w:r>
      <w:r w:rsidRPr="004E3202">
        <w:rPr>
          <w:rFonts w:eastAsia="Calibri"/>
          <w:i/>
          <w:sz w:val="24"/>
          <w:szCs w:val="24"/>
        </w:rPr>
        <w:t>Public Administration and Development</w:t>
      </w:r>
      <w:r w:rsidRPr="004E3202">
        <w:rPr>
          <w:rFonts w:eastAsia="Calibri"/>
          <w:sz w:val="24"/>
          <w:szCs w:val="24"/>
        </w:rPr>
        <w:t>, 35(2), 97–112.</w:t>
      </w:r>
      <w:hyperlink r:id="rId17">
        <w:r w:rsidR="002C7F6E" w:rsidRPr="004E3202">
          <w:rPr>
            <w:rFonts w:eastAsia="Calibri"/>
            <w:sz w:val="24"/>
            <w:szCs w:val="24"/>
          </w:rPr>
          <w:t xml:space="preserve"> </w:t>
        </w:r>
      </w:hyperlink>
      <w:hyperlink r:id="rId18">
        <w:r w:rsidR="002C7F6E" w:rsidRPr="004E3202">
          <w:rPr>
            <w:rFonts w:eastAsia="Calibri"/>
            <w:color w:val="1155CC"/>
            <w:sz w:val="24"/>
            <w:szCs w:val="24"/>
            <w:u w:val="single"/>
          </w:rPr>
          <w:t>https://doi.org/10.1002/pad.1703</w:t>
        </w:r>
      </w:hyperlink>
    </w:p>
    <w:p w14:paraId="063BE34F" w14:textId="77777777" w:rsidR="00E42F1D" w:rsidRDefault="00E42F1D">
      <w:pPr>
        <w:rPr>
          <w:ins w:id="468" w:author="Bijesh Mishra" w:date="2025-01-22T23:12:00Z" w16du:dateUtc="2025-01-23T05:12:00Z"/>
        </w:rPr>
      </w:pPr>
      <w:ins w:id="469" w:author="Bijesh Mishra" w:date="2025-01-22T23:12:00Z" w16du:dateUtc="2025-01-23T05:12:00Z">
        <w:r>
          <w:br w:type="page"/>
        </w:r>
      </w:ins>
    </w:p>
    <w:p w14:paraId="631438E6" w14:textId="77777777" w:rsidR="002C7F6E" w:rsidDel="00E42F1D" w:rsidRDefault="002C7F6E" w:rsidP="00EA16DE">
      <w:pPr>
        <w:spacing w:before="240" w:after="240" w:line="240" w:lineRule="auto"/>
        <w:rPr>
          <w:del w:id="470" w:author="Bijesh Mishra" w:date="2025-01-22T23:12:00Z" w16du:dateUtc="2025-01-23T05:12:00Z"/>
        </w:rPr>
      </w:pPr>
    </w:p>
    <w:p w14:paraId="476993AB" w14:textId="77777777" w:rsidR="00EA16DE" w:rsidDel="00E42F1D" w:rsidRDefault="00EA16DE" w:rsidP="00560C45">
      <w:pPr>
        <w:spacing w:before="240" w:after="240" w:line="240" w:lineRule="auto"/>
        <w:jc w:val="both"/>
        <w:rPr>
          <w:del w:id="471" w:author="Bijesh Mishra" w:date="2025-01-22T23:12:00Z" w16du:dateUtc="2025-01-23T05:12:00Z"/>
        </w:rPr>
      </w:pPr>
    </w:p>
    <w:p w14:paraId="5EE06B49" w14:textId="77777777" w:rsidR="00EA16DE" w:rsidDel="00E42F1D" w:rsidRDefault="00EA16DE" w:rsidP="00560C45">
      <w:pPr>
        <w:spacing w:before="240" w:after="240" w:line="240" w:lineRule="auto"/>
        <w:jc w:val="both"/>
        <w:rPr>
          <w:del w:id="472" w:author="Bijesh Mishra" w:date="2025-01-22T23:12:00Z" w16du:dateUtc="2025-01-23T05:12:00Z"/>
        </w:rPr>
      </w:pPr>
    </w:p>
    <w:p w14:paraId="01F2E64A" w14:textId="77777777" w:rsidR="00EA16DE" w:rsidDel="00E42F1D" w:rsidRDefault="00EA16DE" w:rsidP="00560C45">
      <w:pPr>
        <w:spacing w:before="240" w:after="240" w:line="240" w:lineRule="auto"/>
        <w:jc w:val="both"/>
        <w:rPr>
          <w:del w:id="473" w:author="Bijesh Mishra" w:date="2025-01-22T23:12:00Z" w16du:dateUtc="2025-01-23T05:12:00Z"/>
        </w:rPr>
      </w:pPr>
    </w:p>
    <w:p w14:paraId="70147509" w14:textId="77777777" w:rsidR="00EA16DE" w:rsidDel="00E42F1D" w:rsidRDefault="00EA16DE" w:rsidP="00560C45">
      <w:pPr>
        <w:spacing w:before="240" w:after="240" w:line="240" w:lineRule="auto"/>
        <w:jc w:val="both"/>
        <w:rPr>
          <w:del w:id="474" w:author="Bijesh Mishra" w:date="2025-01-22T23:12:00Z" w16du:dateUtc="2025-01-23T05:12:00Z"/>
        </w:rPr>
      </w:pPr>
    </w:p>
    <w:p w14:paraId="71619ABA" w14:textId="77777777" w:rsidR="00EA16DE" w:rsidDel="00E42F1D" w:rsidRDefault="00EA16DE" w:rsidP="00560C45">
      <w:pPr>
        <w:spacing w:before="240" w:after="240" w:line="240" w:lineRule="auto"/>
        <w:jc w:val="both"/>
        <w:rPr>
          <w:del w:id="475" w:author="Bijesh Mishra" w:date="2025-01-22T23:12:00Z" w16du:dateUtc="2025-01-23T05:12:00Z"/>
        </w:rPr>
      </w:pPr>
    </w:p>
    <w:p w14:paraId="7FEAFEB7" w14:textId="77777777" w:rsidR="00EA16DE" w:rsidDel="00E42F1D" w:rsidRDefault="00EA16DE" w:rsidP="00560C45">
      <w:pPr>
        <w:spacing w:before="240" w:after="240" w:line="240" w:lineRule="auto"/>
        <w:jc w:val="both"/>
        <w:rPr>
          <w:del w:id="476" w:author="Bijesh Mishra" w:date="2025-01-22T23:12:00Z" w16du:dateUtc="2025-01-23T05:12:00Z"/>
        </w:rPr>
      </w:pPr>
    </w:p>
    <w:p w14:paraId="6980C2E6" w14:textId="77777777" w:rsidR="00EA16DE" w:rsidDel="00E42F1D" w:rsidRDefault="00EA16DE" w:rsidP="00560C45">
      <w:pPr>
        <w:spacing w:before="240" w:after="240" w:line="240" w:lineRule="auto"/>
        <w:jc w:val="both"/>
        <w:rPr>
          <w:del w:id="477" w:author="Bijesh Mishra" w:date="2025-01-22T23:12:00Z" w16du:dateUtc="2025-01-23T05:12:00Z"/>
        </w:rPr>
      </w:pPr>
    </w:p>
    <w:p w14:paraId="2A58F1AB" w14:textId="77777777" w:rsidR="00EA16DE" w:rsidDel="00E42F1D" w:rsidRDefault="00EA16DE" w:rsidP="00560C45">
      <w:pPr>
        <w:spacing w:before="240" w:after="240" w:line="240" w:lineRule="auto"/>
        <w:jc w:val="both"/>
        <w:rPr>
          <w:del w:id="478" w:author="Bijesh Mishra" w:date="2025-01-22T23:12:00Z" w16du:dateUtc="2025-01-23T05:12:00Z"/>
        </w:rPr>
      </w:pPr>
    </w:p>
    <w:p w14:paraId="638B4394" w14:textId="77777777" w:rsidR="00EA16DE" w:rsidDel="00E42F1D" w:rsidRDefault="00EA16DE" w:rsidP="00560C45">
      <w:pPr>
        <w:spacing w:before="240" w:after="240" w:line="240" w:lineRule="auto"/>
        <w:jc w:val="both"/>
        <w:rPr>
          <w:del w:id="479" w:author="Bijesh Mishra" w:date="2025-01-22T23:12:00Z" w16du:dateUtc="2025-01-23T05:12:00Z"/>
        </w:rPr>
      </w:pPr>
    </w:p>
    <w:p w14:paraId="1FB631FC" w14:textId="77777777" w:rsidR="00EA16DE" w:rsidDel="00E42F1D" w:rsidRDefault="00EA16DE" w:rsidP="00560C45">
      <w:pPr>
        <w:spacing w:before="240" w:after="240" w:line="240" w:lineRule="auto"/>
        <w:jc w:val="both"/>
        <w:rPr>
          <w:del w:id="480" w:author="Bijesh Mishra" w:date="2025-01-22T23:12:00Z" w16du:dateUtc="2025-01-23T05:12:00Z"/>
        </w:rPr>
      </w:pPr>
    </w:p>
    <w:p w14:paraId="713AEC5E" w14:textId="77777777" w:rsidR="00EA16DE" w:rsidDel="00E42F1D" w:rsidRDefault="00EA16DE" w:rsidP="00560C45">
      <w:pPr>
        <w:spacing w:before="240" w:after="240" w:line="240" w:lineRule="auto"/>
        <w:jc w:val="both"/>
        <w:rPr>
          <w:del w:id="481" w:author="Bijesh Mishra" w:date="2025-01-22T23:12:00Z" w16du:dateUtc="2025-01-23T05:12:00Z"/>
        </w:rPr>
      </w:pPr>
    </w:p>
    <w:p w14:paraId="715BFEFA" w14:textId="77777777" w:rsidR="00EA16DE" w:rsidDel="00E42F1D" w:rsidRDefault="00EA16DE" w:rsidP="00560C45">
      <w:pPr>
        <w:spacing w:before="240" w:after="240" w:line="240" w:lineRule="auto"/>
        <w:jc w:val="both"/>
        <w:rPr>
          <w:del w:id="482" w:author="Bijesh Mishra" w:date="2025-01-22T23:12:00Z" w16du:dateUtc="2025-01-23T05:12:00Z"/>
        </w:rPr>
      </w:pPr>
    </w:p>
    <w:p w14:paraId="68DB94C5" w14:textId="77777777" w:rsidR="00EA16DE" w:rsidDel="00E42F1D" w:rsidRDefault="00EA16DE" w:rsidP="00560C45">
      <w:pPr>
        <w:spacing w:before="240" w:after="240" w:line="240" w:lineRule="auto"/>
        <w:jc w:val="both"/>
        <w:rPr>
          <w:del w:id="483" w:author="Bijesh Mishra" w:date="2025-01-22T23:12:00Z" w16du:dateUtc="2025-01-23T05:12:00Z"/>
        </w:rPr>
      </w:pPr>
    </w:p>
    <w:p w14:paraId="20B3598A" w14:textId="77777777" w:rsidR="00EA16DE" w:rsidDel="00E42F1D" w:rsidRDefault="00EA16DE" w:rsidP="00560C45">
      <w:pPr>
        <w:spacing w:before="240" w:after="240" w:line="240" w:lineRule="auto"/>
        <w:jc w:val="both"/>
        <w:rPr>
          <w:del w:id="484" w:author="Bijesh Mishra" w:date="2025-01-22T23:12:00Z" w16du:dateUtc="2025-01-23T05:12:00Z"/>
        </w:rPr>
      </w:pPr>
    </w:p>
    <w:p w14:paraId="6C661456" w14:textId="77777777" w:rsidR="00EA16DE" w:rsidDel="00E42F1D" w:rsidRDefault="00EA16DE" w:rsidP="00560C45">
      <w:pPr>
        <w:spacing w:before="240" w:after="240" w:line="240" w:lineRule="auto"/>
        <w:jc w:val="both"/>
        <w:rPr>
          <w:del w:id="485" w:author="Bijesh Mishra" w:date="2025-01-22T23:12:00Z" w16du:dateUtc="2025-01-23T05:12:00Z"/>
        </w:rPr>
      </w:pPr>
    </w:p>
    <w:p w14:paraId="122DBCC8" w14:textId="77777777" w:rsidR="00EA16DE" w:rsidDel="00E42F1D" w:rsidRDefault="00EA16DE" w:rsidP="00560C45">
      <w:pPr>
        <w:pStyle w:val="Heading1"/>
        <w:spacing w:after="160" w:line="240" w:lineRule="auto"/>
        <w:ind w:firstLine="720"/>
        <w:jc w:val="both"/>
        <w:rPr>
          <w:del w:id="486" w:author="Bijesh Mishra" w:date="2025-01-22T23:12:00Z" w16du:dateUtc="2025-01-23T05:12:00Z"/>
          <w:rFonts w:eastAsia="Calibri"/>
          <w:b/>
          <w:sz w:val="36"/>
          <w:szCs w:val="36"/>
        </w:rPr>
      </w:pPr>
    </w:p>
    <w:p w14:paraId="40CB99CC" w14:textId="77777777" w:rsidR="00EA16DE" w:rsidDel="00E42F1D" w:rsidRDefault="00EA16DE" w:rsidP="00EA16DE">
      <w:pPr>
        <w:rPr>
          <w:ins w:id="487" w:author="Bijesh Mishra [2]" w:date="2025-01-22T22:32:00Z" w16du:dateUtc="2025-01-23T04:32:00Z"/>
          <w:del w:id="488" w:author="Bijesh Mishra" w:date="2025-01-22T23:12:00Z" w16du:dateUtc="2025-01-23T05:12:00Z"/>
        </w:rPr>
      </w:pPr>
    </w:p>
    <w:p w14:paraId="3C1B3DAB" w14:textId="77777777" w:rsidR="00D87E29" w:rsidDel="00E42F1D" w:rsidRDefault="00D87E29" w:rsidP="00EA16DE">
      <w:pPr>
        <w:rPr>
          <w:del w:id="489" w:author="Bijesh Mishra" w:date="2025-01-22T23:12:00Z" w16du:dateUtc="2025-01-23T05:12:00Z"/>
        </w:rPr>
      </w:pPr>
    </w:p>
    <w:p w14:paraId="423920FE" w14:textId="77777777" w:rsidR="00EA16DE" w:rsidDel="00E42F1D" w:rsidRDefault="00EA16DE" w:rsidP="00EA16DE">
      <w:pPr>
        <w:rPr>
          <w:del w:id="490" w:author="Bijesh Mishra" w:date="2025-01-22T23:12:00Z" w16du:dateUtc="2025-01-23T05:12:00Z"/>
        </w:rPr>
      </w:pPr>
    </w:p>
    <w:p w14:paraId="17CBE071" w14:textId="77777777" w:rsidR="00EA16DE" w:rsidDel="00E42F1D" w:rsidRDefault="00EA16DE" w:rsidP="00EA16DE">
      <w:pPr>
        <w:rPr>
          <w:del w:id="491" w:author="Bijesh Mishra" w:date="2025-01-22T23:12:00Z" w16du:dateUtc="2025-01-23T05:12:00Z"/>
        </w:rPr>
      </w:pPr>
    </w:p>
    <w:p w14:paraId="2F9D189F" w14:textId="77777777" w:rsidR="00EA16DE" w:rsidRPr="00EA16DE" w:rsidDel="00E42F1D" w:rsidRDefault="00EA16DE" w:rsidP="00EA16DE">
      <w:pPr>
        <w:rPr>
          <w:del w:id="492" w:author="Bijesh Mishra" w:date="2025-01-22T23:12:00Z" w16du:dateUtc="2025-01-23T05:12:00Z"/>
        </w:rPr>
      </w:pPr>
    </w:p>
    <w:p w14:paraId="45D23306" w14:textId="2A0FE657" w:rsidR="002C7F6E" w:rsidRPr="004E3202" w:rsidRDefault="00EA16DE" w:rsidP="00EA16DE">
      <w:pPr>
        <w:pStyle w:val="Heading1"/>
        <w:spacing w:after="160" w:line="240" w:lineRule="auto"/>
        <w:rPr>
          <w:rFonts w:eastAsia="Calibri"/>
          <w:sz w:val="24"/>
          <w:szCs w:val="24"/>
        </w:rPr>
      </w:pPr>
      <w:del w:id="493" w:author="Bijesh Mishra [2]" w:date="2025-01-22T22:31:00Z" w16du:dateUtc="2025-01-23T04:31:00Z">
        <w:r w:rsidRPr="004E3202" w:rsidDel="00D87E29">
          <w:rPr>
            <w:rFonts w:eastAsia="Calibri"/>
            <w:b/>
            <w:sz w:val="36"/>
            <w:szCs w:val="36"/>
          </w:rPr>
          <w:delText>Theme 6</w:delText>
        </w:r>
        <w:r w:rsidR="00F77DA6" w:rsidRPr="004E3202" w:rsidDel="00D87E29">
          <w:rPr>
            <w:rFonts w:eastAsia="Calibri"/>
            <w:b/>
            <w:sz w:val="36"/>
            <w:szCs w:val="36"/>
          </w:rPr>
          <w:delText xml:space="preserve">: </w:delText>
        </w:r>
      </w:del>
      <w:bookmarkStart w:id="494" w:name="_Toc188480209"/>
      <w:r w:rsidR="00F77DA6" w:rsidRPr="004E3202">
        <w:rPr>
          <w:rFonts w:eastAsia="Calibri"/>
          <w:b/>
          <w:sz w:val="36"/>
          <w:szCs w:val="36"/>
        </w:rPr>
        <w:t>Natural Resources and Environmental Balance</w:t>
      </w:r>
      <w:bookmarkEnd w:id="494"/>
    </w:p>
    <w:p w14:paraId="2BFC34BD" w14:textId="77777777" w:rsidR="002C7F6E" w:rsidRPr="00EA16DE" w:rsidRDefault="00F77DA6" w:rsidP="003C58F6">
      <w:pPr>
        <w:numPr>
          <w:ilvl w:val="0"/>
          <w:numId w:val="20"/>
        </w:numPr>
        <w:spacing w:line="240" w:lineRule="auto"/>
        <w:jc w:val="both"/>
        <w:rPr>
          <w:rFonts w:eastAsia="Calibri"/>
          <w:b/>
          <w:bCs/>
          <w:sz w:val="24"/>
          <w:szCs w:val="24"/>
        </w:rPr>
      </w:pPr>
      <w:r w:rsidRPr="00EA16DE">
        <w:rPr>
          <w:rFonts w:eastAsia="Calibri"/>
          <w:b/>
          <w:bCs/>
          <w:sz w:val="24"/>
          <w:szCs w:val="24"/>
          <w:u w:val="single"/>
        </w:rPr>
        <w:t xml:space="preserve">Situation Analysis </w:t>
      </w:r>
    </w:p>
    <w:p w14:paraId="66EDF215" w14:textId="77777777" w:rsidR="00EA16DE" w:rsidRPr="00EA16DE" w:rsidRDefault="00EA16DE" w:rsidP="00EA16DE">
      <w:pPr>
        <w:spacing w:line="240" w:lineRule="auto"/>
        <w:ind w:left="720"/>
        <w:jc w:val="both"/>
        <w:rPr>
          <w:rFonts w:eastAsia="Calibri"/>
          <w:b/>
          <w:bCs/>
          <w:sz w:val="24"/>
          <w:szCs w:val="24"/>
        </w:rPr>
      </w:pPr>
    </w:p>
    <w:p w14:paraId="057FFC0C" w14:textId="77777777" w:rsidR="002C7F6E" w:rsidRPr="00EA16DE" w:rsidRDefault="00F77DA6" w:rsidP="003C58F6">
      <w:pPr>
        <w:pStyle w:val="ListParagraph"/>
        <w:numPr>
          <w:ilvl w:val="0"/>
          <w:numId w:val="84"/>
        </w:numPr>
        <w:spacing w:line="240" w:lineRule="auto"/>
        <w:jc w:val="both"/>
        <w:rPr>
          <w:rFonts w:eastAsia="Calibri"/>
          <w:sz w:val="24"/>
          <w:szCs w:val="24"/>
        </w:rPr>
      </w:pPr>
      <w:r w:rsidRPr="00EA16DE">
        <w:rPr>
          <w:rFonts w:eastAsia="Calibri"/>
          <w:sz w:val="24"/>
          <w:szCs w:val="24"/>
        </w:rPr>
        <w:t xml:space="preserve">Challenges facing the natural resources and environment sector with direct or indirect impacts on household and regional economy: </w:t>
      </w:r>
    </w:p>
    <w:p w14:paraId="19F5137B" w14:textId="74430515" w:rsidR="002C7F6E" w:rsidRPr="00EA16DE" w:rsidRDefault="00F77DA6" w:rsidP="003C58F6">
      <w:pPr>
        <w:pStyle w:val="ListParagraph"/>
        <w:numPr>
          <w:ilvl w:val="0"/>
          <w:numId w:val="84"/>
        </w:numPr>
        <w:spacing w:line="240" w:lineRule="auto"/>
        <w:jc w:val="both"/>
        <w:rPr>
          <w:rFonts w:eastAsia="Calibri"/>
          <w:sz w:val="24"/>
          <w:szCs w:val="24"/>
        </w:rPr>
      </w:pPr>
      <w:r w:rsidRPr="00EA16DE">
        <w:rPr>
          <w:rFonts w:eastAsia="Calibri"/>
          <w:sz w:val="24"/>
          <w:szCs w:val="24"/>
        </w:rPr>
        <w:t xml:space="preserve">Depletion of natural resources (surging river pollution along protected areas, forest degradation and surging unwanted wildlife in the hills) </w:t>
      </w:r>
    </w:p>
    <w:p w14:paraId="69F91538" w14:textId="3CEF859C" w:rsidR="002C7F6E" w:rsidRPr="00EA16DE" w:rsidRDefault="00F77DA6" w:rsidP="003C58F6">
      <w:pPr>
        <w:pStyle w:val="ListParagraph"/>
        <w:numPr>
          <w:ilvl w:val="0"/>
          <w:numId w:val="84"/>
        </w:numPr>
        <w:spacing w:line="240" w:lineRule="auto"/>
        <w:jc w:val="both"/>
        <w:rPr>
          <w:rFonts w:eastAsia="Calibri"/>
          <w:sz w:val="24"/>
          <w:szCs w:val="24"/>
        </w:rPr>
      </w:pPr>
      <w:r w:rsidRPr="00EA16DE">
        <w:rPr>
          <w:rFonts w:eastAsia="Calibri"/>
          <w:sz w:val="24"/>
          <w:szCs w:val="24"/>
        </w:rPr>
        <w:t xml:space="preserve">Despite abundant forest resources in the country, imports of timber and wood products have surged substantially in recent years </w:t>
      </w:r>
    </w:p>
    <w:p w14:paraId="13B006BF" w14:textId="3C999B21" w:rsidR="002C7F6E" w:rsidRPr="00EA16DE" w:rsidRDefault="00F77DA6" w:rsidP="003C58F6">
      <w:pPr>
        <w:pStyle w:val="ListParagraph"/>
        <w:numPr>
          <w:ilvl w:val="0"/>
          <w:numId w:val="84"/>
        </w:numPr>
        <w:spacing w:line="240" w:lineRule="auto"/>
        <w:jc w:val="both"/>
        <w:rPr>
          <w:rFonts w:eastAsia="Calibri"/>
          <w:sz w:val="24"/>
          <w:szCs w:val="24"/>
        </w:rPr>
      </w:pPr>
      <w:r w:rsidRPr="00EA16DE">
        <w:rPr>
          <w:rFonts w:eastAsia="Calibri"/>
          <w:sz w:val="24"/>
          <w:szCs w:val="24"/>
        </w:rPr>
        <w:t xml:space="preserve">Continued dependence on unstable, erratic and poorly tracked foreign aid in environment and natural resource sector </w:t>
      </w:r>
    </w:p>
    <w:p w14:paraId="62FF9B76" w14:textId="5FBD5348" w:rsidR="002C7F6E" w:rsidRPr="00EA16DE" w:rsidRDefault="00F77DA6" w:rsidP="003C58F6">
      <w:pPr>
        <w:pStyle w:val="ListParagraph"/>
        <w:numPr>
          <w:ilvl w:val="0"/>
          <w:numId w:val="84"/>
        </w:numPr>
        <w:spacing w:line="240" w:lineRule="auto"/>
        <w:jc w:val="both"/>
        <w:rPr>
          <w:rFonts w:eastAsia="Calibri"/>
          <w:sz w:val="24"/>
          <w:szCs w:val="24"/>
        </w:rPr>
      </w:pPr>
      <w:r w:rsidRPr="00EA16DE">
        <w:rPr>
          <w:rFonts w:eastAsia="Calibri"/>
          <w:sz w:val="24"/>
          <w:szCs w:val="24"/>
        </w:rPr>
        <w:t xml:space="preserve">Lacking management and targeted marketing plans for high-valued medicinal plants and non-timber forest products such as </w:t>
      </w:r>
      <w:proofErr w:type="spellStart"/>
      <w:r w:rsidRPr="00EA16DE">
        <w:rPr>
          <w:rFonts w:eastAsia="Calibri"/>
          <w:sz w:val="24"/>
          <w:szCs w:val="24"/>
        </w:rPr>
        <w:t>Yarsha</w:t>
      </w:r>
      <w:proofErr w:type="spellEnd"/>
      <w:r w:rsidRPr="00EA16DE">
        <w:rPr>
          <w:rFonts w:eastAsia="Calibri"/>
          <w:sz w:val="24"/>
          <w:szCs w:val="24"/>
        </w:rPr>
        <w:t xml:space="preserve"> </w:t>
      </w:r>
      <w:proofErr w:type="spellStart"/>
      <w:r w:rsidRPr="00EA16DE">
        <w:rPr>
          <w:rFonts w:eastAsia="Calibri"/>
          <w:sz w:val="24"/>
          <w:szCs w:val="24"/>
        </w:rPr>
        <w:t>Gumba</w:t>
      </w:r>
      <w:proofErr w:type="spellEnd"/>
      <w:r w:rsidRPr="00EA16DE">
        <w:rPr>
          <w:rFonts w:eastAsia="Calibri"/>
          <w:sz w:val="24"/>
          <w:szCs w:val="24"/>
        </w:rPr>
        <w:t xml:space="preserve"> </w:t>
      </w:r>
    </w:p>
    <w:p w14:paraId="02FBE20D" w14:textId="57C81DB1" w:rsidR="002C7F6E" w:rsidRPr="00EA16DE" w:rsidRDefault="00F77DA6" w:rsidP="003C58F6">
      <w:pPr>
        <w:pStyle w:val="ListParagraph"/>
        <w:numPr>
          <w:ilvl w:val="0"/>
          <w:numId w:val="84"/>
        </w:numPr>
        <w:spacing w:line="240" w:lineRule="auto"/>
        <w:jc w:val="both"/>
        <w:rPr>
          <w:rFonts w:eastAsia="Calibri"/>
          <w:sz w:val="24"/>
          <w:szCs w:val="24"/>
        </w:rPr>
      </w:pPr>
      <w:r w:rsidRPr="00EA16DE">
        <w:rPr>
          <w:rFonts w:eastAsia="Calibri"/>
          <w:sz w:val="24"/>
          <w:szCs w:val="24"/>
        </w:rPr>
        <w:t xml:space="preserve">Poor monitoring of sand and other resource quarry for development purposes especially with more erratic and intense weather events </w:t>
      </w:r>
    </w:p>
    <w:p w14:paraId="141BBA95" w14:textId="1CC06068" w:rsidR="002C7F6E" w:rsidRPr="00EA16DE" w:rsidRDefault="00F77DA6" w:rsidP="003C58F6">
      <w:pPr>
        <w:pStyle w:val="ListParagraph"/>
        <w:numPr>
          <w:ilvl w:val="0"/>
          <w:numId w:val="84"/>
        </w:numPr>
        <w:spacing w:line="240" w:lineRule="auto"/>
        <w:jc w:val="both"/>
        <w:rPr>
          <w:rFonts w:eastAsia="Calibri"/>
          <w:sz w:val="24"/>
          <w:szCs w:val="24"/>
        </w:rPr>
      </w:pPr>
      <w:r w:rsidRPr="00EA16DE">
        <w:rPr>
          <w:rFonts w:eastAsia="Calibri"/>
          <w:sz w:val="24"/>
          <w:szCs w:val="24"/>
        </w:rPr>
        <w:t xml:space="preserve">Surging wildlife populations in mid-hills such as monkey, wild hogs and lack of readiness in management responses </w:t>
      </w:r>
    </w:p>
    <w:p w14:paraId="06D19FE8" w14:textId="6609A200" w:rsidR="002C7F6E" w:rsidRPr="00EA16DE" w:rsidRDefault="00F77DA6" w:rsidP="003C58F6">
      <w:pPr>
        <w:pStyle w:val="ListParagraph"/>
        <w:numPr>
          <w:ilvl w:val="0"/>
          <w:numId w:val="84"/>
        </w:numPr>
        <w:spacing w:line="240" w:lineRule="auto"/>
        <w:jc w:val="both"/>
        <w:rPr>
          <w:rFonts w:eastAsia="Calibri"/>
          <w:sz w:val="24"/>
          <w:szCs w:val="24"/>
        </w:rPr>
      </w:pPr>
      <w:r w:rsidRPr="00EA16DE">
        <w:rPr>
          <w:rFonts w:eastAsia="Calibri"/>
          <w:sz w:val="24"/>
          <w:szCs w:val="24"/>
        </w:rPr>
        <w:t xml:space="preserve">Statutory conflicts in protected area governance (new laws vs old laws); need for synergy with outside and local governance, especially in protected areas </w:t>
      </w:r>
    </w:p>
    <w:p w14:paraId="32F02D1F" w14:textId="749BD2B3" w:rsidR="002C7F6E" w:rsidRPr="00EA16DE" w:rsidRDefault="00F77DA6" w:rsidP="003C58F6">
      <w:pPr>
        <w:pStyle w:val="ListParagraph"/>
        <w:numPr>
          <w:ilvl w:val="0"/>
          <w:numId w:val="84"/>
        </w:numPr>
        <w:spacing w:line="240" w:lineRule="auto"/>
        <w:jc w:val="both"/>
        <w:rPr>
          <w:rFonts w:eastAsia="Calibri"/>
          <w:sz w:val="24"/>
          <w:szCs w:val="24"/>
        </w:rPr>
      </w:pPr>
      <w:r w:rsidRPr="00EA16DE">
        <w:rPr>
          <w:rFonts w:eastAsia="Calibri"/>
          <w:sz w:val="24"/>
          <w:szCs w:val="24"/>
        </w:rPr>
        <w:t xml:space="preserve">Increasing forest fire incidences, both natural and anthropogenic, resulting in insurmountable loss of physical and natural capital </w:t>
      </w:r>
    </w:p>
    <w:p w14:paraId="42FFCDB0" w14:textId="21F23408" w:rsidR="002C7F6E" w:rsidRPr="00EA16DE" w:rsidRDefault="00EA16DE" w:rsidP="003C58F6">
      <w:pPr>
        <w:pStyle w:val="ListParagraph"/>
        <w:numPr>
          <w:ilvl w:val="0"/>
          <w:numId w:val="84"/>
        </w:numPr>
        <w:spacing w:line="240" w:lineRule="auto"/>
        <w:jc w:val="both"/>
        <w:rPr>
          <w:rFonts w:eastAsia="Calibri"/>
          <w:sz w:val="24"/>
          <w:szCs w:val="24"/>
        </w:rPr>
      </w:pPr>
      <w:r w:rsidRPr="00EA16DE">
        <w:rPr>
          <w:rFonts w:eastAsia="Calibri"/>
          <w:sz w:val="24"/>
          <w:szCs w:val="24"/>
        </w:rPr>
        <w:t>I</w:t>
      </w:r>
      <w:r w:rsidR="00F77DA6" w:rsidRPr="00EA16DE">
        <w:rPr>
          <w:rFonts w:eastAsia="Calibri"/>
          <w:sz w:val="24"/>
          <w:szCs w:val="24"/>
        </w:rPr>
        <w:t xml:space="preserve">nefficiency in management of forest resources (national and community forest) due to poor silvicultural /utilization practices </w:t>
      </w:r>
    </w:p>
    <w:p w14:paraId="6A82A117" w14:textId="467B5980" w:rsidR="002C7F6E" w:rsidRPr="00EA16DE" w:rsidRDefault="00F77DA6" w:rsidP="003C58F6">
      <w:pPr>
        <w:pStyle w:val="ListParagraph"/>
        <w:numPr>
          <w:ilvl w:val="0"/>
          <w:numId w:val="84"/>
        </w:numPr>
        <w:spacing w:line="240" w:lineRule="auto"/>
        <w:jc w:val="both"/>
        <w:rPr>
          <w:rFonts w:eastAsia="Calibri"/>
          <w:sz w:val="24"/>
          <w:szCs w:val="24"/>
        </w:rPr>
      </w:pPr>
      <w:r w:rsidRPr="00EA16DE">
        <w:rPr>
          <w:rFonts w:eastAsia="Calibri"/>
          <w:sz w:val="24"/>
          <w:szCs w:val="24"/>
        </w:rPr>
        <w:t>Insufficient recognition of cultural mechanisms for environmental protection and social capital through mutual aid (</w:t>
      </w:r>
      <w:proofErr w:type="spellStart"/>
      <w:r w:rsidRPr="00EA16DE">
        <w:rPr>
          <w:rFonts w:eastAsia="Calibri"/>
          <w:sz w:val="24"/>
          <w:szCs w:val="24"/>
        </w:rPr>
        <w:t>parma</w:t>
      </w:r>
      <w:proofErr w:type="spellEnd"/>
      <w:r w:rsidRPr="00EA16DE">
        <w:rPr>
          <w:rFonts w:eastAsia="Calibri"/>
          <w:sz w:val="24"/>
          <w:szCs w:val="24"/>
        </w:rPr>
        <w:t xml:space="preserve">, spiritual practices that protect natural resources, and other traditions) </w:t>
      </w:r>
    </w:p>
    <w:p w14:paraId="306AEC7D" w14:textId="7F074848" w:rsidR="002C7F6E" w:rsidRPr="00EA16DE" w:rsidRDefault="00F77DA6" w:rsidP="003C58F6">
      <w:pPr>
        <w:pStyle w:val="ListParagraph"/>
        <w:numPr>
          <w:ilvl w:val="0"/>
          <w:numId w:val="84"/>
        </w:numPr>
        <w:spacing w:line="240" w:lineRule="auto"/>
        <w:jc w:val="both"/>
        <w:rPr>
          <w:rFonts w:eastAsia="Calibri"/>
          <w:sz w:val="24"/>
          <w:szCs w:val="24"/>
        </w:rPr>
      </w:pPr>
      <w:r w:rsidRPr="00EA16DE">
        <w:rPr>
          <w:rFonts w:eastAsia="Calibri"/>
          <w:sz w:val="24"/>
          <w:szCs w:val="24"/>
        </w:rPr>
        <w:t xml:space="preserve">Local governance </w:t>
      </w:r>
      <w:del w:id="495" w:author="Bijesh Mishra [2]" w:date="2025-01-23T10:01:00Z" w16du:dateUtc="2025-01-23T16:01:00Z">
        <w:r w:rsidRPr="00EA16DE" w:rsidDel="00E562A4">
          <w:rPr>
            <w:rFonts w:eastAsia="Calibri"/>
            <w:sz w:val="24"/>
            <w:szCs w:val="24"/>
          </w:rPr>
          <w:delText>lacking capacity in understanding</w:delText>
        </w:r>
      </w:del>
      <w:ins w:id="496" w:author="Bijesh Mishra [2]" w:date="2025-01-23T10:01:00Z" w16du:dateUtc="2025-01-23T16:01:00Z">
        <w:r w:rsidR="00E562A4">
          <w:rPr>
            <w:rFonts w:eastAsia="Calibri"/>
            <w:sz w:val="24"/>
            <w:szCs w:val="24"/>
          </w:rPr>
          <w:t>lacks the capacity to understand</w:t>
        </w:r>
      </w:ins>
      <w:r w:rsidRPr="00EA16DE">
        <w:rPr>
          <w:rFonts w:eastAsia="Calibri"/>
          <w:sz w:val="24"/>
          <w:szCs w:val="24"/>
        </w:rPr>
        <w:t xml:space="preserve"> the impacts of climate change on local livelihoods and potential mitigation strategies. </w:t>
      </w:r>
    </w:p>
    <w:p w14:paraId="10FF37ED" w14:textId="77777777" w:rsidR="002C7F6E" w:rsidRPr="004E3202" w:rsidRDefault="002C7F6E" w:rsidP="00560C45">
      <w:pPr>
        <w:spacing w:line="240" w:lineRule="auto"/>
        <w:jc w:val="both"/>
        <w:rPr>
          <w:rFonts w:eastAsia="Calibri"/>
          <w:sz w:val="24"/>
          <w:szCs w:val="24"/>
        </w:rPr>
      </w:pPr>
    </w:p>
    <w:p w14:paraId="2A1141A3" w14:textId="1872159D" w:rsidR="002C7F6E" w:rsidRDefault="00F77DA6" w:rsidP="003C58F6">
      <w:pPr>
        <w:numPr>
          <w:ilvl w:val="0"/>
          <w:numId w:val="20"/>
        </w:numPr>
        <w:spacing w:line="240" w:lineRule="auto"/>
        <w:jc w:val="both"/>
        <w:rPr>
          <w:rFonts w:eastAsia="Calibri"/>
          <w:b/>
          <w:bCs/>
          <w:sz w:val="24"/>
          <w:szCs w:val="24"/>
          <w:u w:val="single"/>
        </w:rPr>
      </w:pPr>
      <w:r w:rsidRPr="00EA16DE">
        <w:rPr>
          <w:rFonts w:eastAsia="Calibri"/>
          <w:b/>
          <w:bCs/>
          <w:sz w:val="24"/>
          <w:szCs w:val="24"/>
          <w:u w:val="single"/>
        </w:rPr>
        <w:t>Recommendations for Reform</w:t>
      </w:r>
    </w:p>
    <w:p w14:paraId="721AD2AB" w14:textId="77777777" w:rsidR="00EA16DE" w:rsidRPr="00EA16DE" w:rsidRDefault="00EA16DE" w:rsidP="00EA16DE">
      <w:pPr>
        <w:spacing w:line="240" w:lineRule="auto"/>
        <w:ind w:left="720"/>
        <w:jc w:val="both"/>
        <w:rPr>
          <w:rFonts w:eastAsia="Calibri"/>
          <w:b/>
          <w:bCs/>
          <w:sz w:val="24"/>
          <w:szCs w:val="24"/>
          <w:u w:val="single"/>
        </w:rPr>
      </w:pPr>
    </w:p>
    <w:p w14:paraId="730FC914" w14:textId="77777777"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Recommended measures to address the issues identified above [multiple measures alight with multiple issues listed above]. Some measures are non-economic in nature but are integral to broader societal and economic sustainability. </w:t>
      </w:r>
    </w:p>
    <w:p w14:paraId="3FA1ED51" w14:textId="42E0E798"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Promote bio-based responsible business focusing on domestic production and marketing </w:t>
      </w:r>
    </w:p>
    <w:p w14:paraId="421A0961" w14:textId="25FB9926"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Develop and enforce standards for organic farming and sustainable herding and forest product harvest </w:t>
      </w:r>
    </w:p>
    <w:p w14:paraId="7BE6969E" w14:textId="66F129CC"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Revise existing </w:t>
      </w:r>
      <w:del w:id="497" w:author="Bijesh Mishra [2]" w:date="2025-01-23T10:01:00Z" w16du:dateUtc="2025-01-23T16:01:00Z">
        <w:r w:rsidRPr="00EA16DE" w:rsidDel="00E562A4">
          <w:rPr>
            <w:rFonts w:eastAsia="Calibri"/>
            <w:sz w:val="24"/>
            <w:szCs w:val="24"/>
          </w:rPr>
          <w:delText>donor dependent</w:delText>
        </w:r>
      </w:del>
      <w:ins w:id="498" w:author="Bijesh Mishra [2]" w:date="2025-01-23T10:01:00Z" w16du:dateUtc="2025-01-23T16:01:00Z">
        <w:r w:rsidR="00E562A4">
          <w:rPr>
            <w:rFonts w:eastAsia="Calibri"/>
            <w:sz w:val="24"/>
            <w:szCs w:val="24"/>
          </w:rPr>
          <w:t>donor-dependent</w:t>
        </w:r>
      </w:ins>
      <w:r w:rsidRPr="00EA16DE">
        <w:rPr>
          <w:rFonts w:eastAsia="Calibri"/>
          <w:sz w:val="24"/>
          <w:szCs w:val="24"/>
        </w:rPr>
        <w:t xml:space="preserve"> planning to more sustainable and Nepal-led planning with transparency </w:t>
      </w:r>
    </w:p>
    <w:p w14:paraId="582D1712" w14:textId="5603B1B1"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Re-define international water rights and negotiate </w:t>
      </w:r>
      <w:ins w:id="499" w:author="Bijesh Mishra [2]" w:date="2025-01-23T10:01:00Z" w16du:dateUtc="2025-01-23T16:01:00Z">
        <w:r w:rsidR="00E562A4">
          <w:rPr>
            <w:rFonts w:eastAsia="Calibri"/>
            <w:sz w:val="24"/>
            <w:szCs w:val="24"/>
          </w:rPr>
          <w:t xml:space="preserve">the </w:t>
        </w:r>
      </w:ins>
      <w:r w:rsidRPr="00EA16DE">
        <w:rPr>
          <w:rFonts w:eastAsia="Calibri"/>
          <w:sz w:val="24"/>
          <w:szCs w:val="24"/>
        </w:rPr>
        <w:t xml:space="preserve">marketing of hydropower </w:t>
      </w:r>
    </w:p>
    <w:p w14:paraId="54DAE820" w14:textId="0B36C30F"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Promote </w:t>
      </w:r>
      <w:del w:id="500" w:author="Bijesh Mishra [2]" w:date="2025-01-23T10:00:00Z" w16du:dateUtc="2025-01-23T16:00:00Z">
        <w:r w:rsidRPr="00EA16DE" w:rsidDel="00034621">
          <w:rPr>
            <w:rFonts w:eastAsia="Calibri"/>
            <w:sz w:val="24"/>
            <w:szCs w:val="24"/>
          </w:rPr>
          <w:delText>energy-independence</w:delText>
        </w:r>
      </w:del>
      <w:ins w:id="501" w:author="Bijesh Mishra [2]" w:date="2025-01-23T10:00:00Z" w16du:dateUtc="2025-01-23T16:00:00Z">
        <w:r w:rsidR="00034621">
          <w:rPr>
            <w:rFonts w:eastAsia="Calibri"/>
            <w:sz w:val="24"/>
            <w:szCs w:val="24"/>
          </w:rPr>
          <w:t>independence energy independence</w:t>
        </w:r>
      </w:ins>
      <w:r w:rsidRPr="00EA16DE">
        <w:rPr>
          <w:rFonts w:eastAsia="Calibri"/>
          <w:sz w:val="24"/>
          <w:szCs w:val="24"/>
        </w:rPr>
        <w:t xml:space="preserve"> and employment generation through small micro </w:t>
      </w:r>
      <w:del w:id="502" w:author="Bijesh Mishra [2]" w:date="2025-01-23T10:00:00Z" w16du:dateUtc="2025-01-23T16:00:00Z">
        <w:r w:rsidRPr="00EA16DE" w:rsidDel="00034621">
          <w:rPr>
            <w:rFonts w:eastAsia="Calibri"/>
            <w:sz w:val="24"/>
            <w:szCs w:val="24"/>
          </w:rPr>
          <w:delText>hydro power</w:delText>
        </w:r>
      </w:del>
      <w:ins w:id="503" w:author="Bijesh Mishra [2]" w:date="2025-01-23T10:00:00Z" w16du:dateUtc="2025-01-23T16:00:00Z">
        <w:r w:rsidR="00034621">
          <w:rPr>
            <w:rFonts w:eastAsia="Calibri"/>
            <w:sz w:val="24"/>
            <w:szCs w:val="24"/>
          </w:rPr>
          <w:t>hydropower</w:t>
        </w:r>
      </w:ins>
      <w:r w:rsidRPr="00EA16DE">
        <w:rPr>
          <w:rFonts w:eastAsia="Calibri"/>
          <w:sz w:val="24"/>
          <w:szCs w:val="24"/>
        </w:rPr>
        <w:t xml:space="preserve"> development at the village level </w:t>
      </w:r>
    </w:p>
    <w:p w14:paraId="6D08049D" w14:textId="3BF60687"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lastRenderedPageBreak/>
        <w:t xml:space="preserve">Conduct risk assessments in hazard-prone areas to understand possibilities and challenges of future fiscal investments; vulnerable settlements need alternatives for place-based livelihoods beyond outmigration </w:t>
      </w:r>
    </w:p>
    <w:p w14:paraId="67A5F7F0" w14:textId="0C11F453"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Follow circular natural resource use (Reduce, Recycle, Reuse), </w:t>
      </w:r>
    </w:p>
    <w:p w14:paraId="6525AA98" w14:textId="779B074D"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Re-envision forest resource base with importance-based zoning (ecologically, culturally, economically) for management </w:t>
      </w:r>
    </w:p>
    <w:p w14:paraId="710E8572" w14:textId="2C68DC2A"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Acceleration of SFM implementation in economically important zones with aggressive public engagement,</w:t>
      </w:r>
      <w:r w:rsidR="005D0A4F" w:rsidRPr="00EA16DE">
        <w:rPr>
          <w:rFonts w:eastAsia="Calibri"/>
          <w:sz w:val="24"/>
          <w:szCs w:val="24"/>
        </w:rPr>
        <w:t xml:space="preserve"> </w:t>
      </w:r>
      <w:r w:rsidRPr="00EA16DE">
        <w:rPr>
          <w:rFonts w:eastAsia="Calibri"/>
          <w:sz w:val="24"/>
          <w:szCs w:val="24"/>
        </w:rPr>
        <w:t xml:space="preserve">outreach, and securing public “buy in” </w:t>
      </w:r>
    </w:p>
    <w:p w14:paraId="55226CC2" w14:textId="324A0007"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Invest in capacity building of community forest user groups, promote joint investment/cost share options for technical, managerial capitals </w:t>
      </w:r>
    </w:p>
    <w:p w14:paraId="24B3428B" w14:textId="1A44135C"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Enforce laws and bureaucratic disciplines and accountability </w:t>
      </w:r>
    </w:p>
    <w:p w14:paraId="0C0C8FD6" w14:textId="73880404"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Revise wildlife relief protocols to make it inclusive of all </w:t>
      </w:r>
      <w:r w:rsidR="00EA16DE" w:rsidRPr="00EA16DE">
        <w:rPr>
          <w:rFonts w:eastAsia="Calibri"/>
          <w:sz w:val="24"/>
          <w:szCs w:val="24"/>
        </w:rPr>
        <w:t>nuisances’</w:t>
      </w:r>
      <w:r w:rsidRPr="00EA16DE">
        <w:rPr>
          <w:rFonts w:eastAsia="Calibri"/>
          <w:sz w:val="24"/>
          <w:szCs w:val="24"/>
        </w:rPr>
        <w:t xml:space="preserve"> wild animals </w:t>
      </w:r>
    </w:p>
    <w:p w14:paraId="58F6C734" w14:textId="38CD4AD6"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Invest on population control (perhaps through a separate agency with nuisance wildlife and pest mgmt. mandate) </w:t>
      </w:r>
    </w:p>
    <w:p w14:paraId="0E44F427" w14:textId="01A0DBE7"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Revise PA benefit sharing model (national basket, more on relief or HWC prevention tools/skills, instead of infrastructure development, incentives for maintaining carbon sink that takes into account local livelihoods) </w:t>
      </w:r>
    </w:p>
    <w:p w14:paraId="065742FB" w14:textId="3B97601E"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Invest on research of </w:t>
      </w:r>
      <w:r w:rsidR="00EA16DE" w:rsidRPr="00EA16DE">
        <w:rPr>
          <w:rFonts w:eastAsia="Calibri"/>
          <w:sz w:val="24"/>
          <w:szCs w:val="24"/>
        </w:rPr>
        <w:t>fast-growing</w:t>
      </w:r>
      <w:r w:rsidRPr="00EA16DE">
        <w:rPr>
          <w:rFonts w:eastAsia="Calibri"/>
          <w:sz w:val="24"/>
          <w:szCs w:val="24"/>
        </w:rPr>
        <w:t xml:space="preserve"> timber to promote value-based private/farm forestry on abandoned farmlands </w:t>
      </w:r>
    </w:p>
    <w:p w14:paraId="5CB13D3F" w14:textId="213E222F"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Investment on bio-based entrepreneurship for healthy/working community forests </w:t>
      </w:r>
    </w:p>
    <w:p w14:paraId="16877E38" w14:textId="182CCF81"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Tap into various global schemes of payment for ecosystem services such as carbon markets, biodiversity credits, build on positives in community forestry with local governance of natural resources and </w:t>
      </w:r>
      <w:r w:rsidR="00EA16DE" w:rsidRPr="00EA16DE">
        <w:rPr>
          <w:rFonts w:eastAsia="Calibri"/>
          <w:sz w:val="24"/>
          <w:szCs w:val="24"/>
        </w:rPr>
        <w:t>incentivize</w:t>
      </w:r>
      <w:r w:rsidRPr="00EA16DE">
        <w:rPr>
          <w:rFonts w:eastAsia="Calibri"/>
          <w:sz w:val="24"/>
          <w:szCs w:val="24"/>
        </w:rPr>
        <w:t xml:space="preserve"> these practices on the local level </w:t>
      </w:r>
    </w:p>
    <w:p w14:paraId="6701E622" w14:textId="1CF9014A"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Provide capacity building and incentives for local stakeholders to govern natural resources and stay in their ancestral homes as well as integrate this system into decentralized governments </w:t>
      </w:r>
    </w:p>
    <w:p w14:paraId="4EE6A49B" w14:textId="4F7E0025"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Promote models of landscape level forest management and conservation for economic and ecological efficiency </w:t>
      </w:r>
    </w:p>
    <w:p w14:paraId="0145AAA0" w14:textId="1BF749BA"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Incentivize private industrial forestry for timber and non-timber based products </w:t>
      </w:r>
    </w:p>
    <w:p w14:paraId="68AF6735" w14:textId="7E06FADF"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Easing policy and market hurdles for timber harvesting, consumption and exports </w:t>
      </w:r>
    </w:p>
    <w:p w14:paraId="2C17471B" w14:textId="7B98DE7D"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Design and implement watershed health programs, primarily with consideration of protected areas in peril (Narayani, </w:t>
      </w:r>
      <w:proofErr w:type="spellStart"/>
      <w:r w:rsidRPr="00EA16DE">
        <w:rPr>
          <w:rFonts w:eastAsia="Calibri"/>
          <w:sz w:val="24"/>
          <w:szCs w:val="24"/>
        </w:rPr>
        <w:t>Rapati</w:t>
      </w:r>
      <w:proofErr w:type="spellEnd"/>
      <w:r w:rsidRPr="00EA16DE">
        <w:rPr>
          <w:rFonts w:eastAsia="Calibri"/>
          <w:sz w:val="24"/>
          <w:szCs w:val="24"/>
        </w:rPr>
        <w:t xml:space="preserve">, </w:t>
      </w:r>
      <w:proofErr w:type="spellStart"/>
      <w:r w:rsidRPr="00EA16DE">
        <w:rPr>
          <w:rFonts w:eastAsia="Calibri"/>
          <w:sz w:val="24"/>
          <w:szCs w:val="24"/>
        </w:rPr>
        <w:t>Karnali</w:t>
      </w:r>
      <w:proofErr w:type="spellEnd"/>
      <w:r w:rsidRPr="00EA16DE">
        <w:rPr>
          <w:rFonts w:eastAsia="Calibri"/>
          <w:sz w:val="24"/>
          <w:szCs w:val="24"/>
        </w:rPr>
        <w:t xml:space="preserve">, Babai etc.) </w:t>
      </w:r>
    </w:p>
    <w:p w14:paraId="140F9680" w14:textId="31B3344E"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Educate outside laborers working in environmental issues affecting the places that they are hired to work in. </w:t>
      </w:r>
    </w:p>
    <w:p w14:paraId="350D6F1D" w14:textId="33D145B5"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 xml:space="preserve">Establish standards related to organic agriculture and ethical labor practices for land-based labor </w:t>
      </w:r>
    </w:p>
    <w:p w14:paraId="5F6C715E" w14:textId="0DE2C8CE" w:rsidR="002C7F6E" w:rsidRPr="00EA16DE" w:rsidRDefault="00F77DA6" w:rsidP="003C58F6">
      <w:pPr>
        <w:pStyle w:val="ListParagraph"/>
        <w:numPr>
          <w:ilvl w:val="0"/>
          <w:numId w:val="85"/>
        </w:numPr>
        <w:spacing w:line="240" w:lineRule="auto"/>
        <w:jc w:val="both"/>
        <w:rPr>
          <w:rFonts w:eastAsia="Calibri"/>
          <w:sz w:val="24"/>
          <w:szCs w:val="24"/>
        </w:rPr>
      </w:pPr>
      <w:r w:rsidRPr="00EA16DE">
        <w:rPr>
          <w:rFonts w:eastAsia="Calibri"/>
          <w:sz w:val="24"/>
          <w:szCs w:val="24"/>
        </w:rPr>
        <w:t>Establish a broader monitoring mechanism at the municipal level to reward or punish environmental actions/consequences</w:t>
      </w:r>
    </w:p>
    <w:p w14:paraId="5E460813" w14:textId="6008C03A" w:rsidR="002C7F6E" w:rsidRPr="004E3202" w:rsidRDefault="002C7F6E" w:rsidP="00560C45">
      <w:pPr>
        <w:spacing w:line="240" w:lineRule="auto"/>
        <w:jc w:val="both"/>
        <w:rPr>
          <w:rFonts w:eastAsia="Calibri"/>
          <w:sz w:val="24"/>
          <w:szCs w:val="24"/>
        </w:rPr>
      </w:pPr>
    </w:p>
    <w:sectPr w:rsidR="002C7F6E" w:rsidRPr="004E3202" w:rsidSect="005D0A4F">
      <w:footerReference w:type="even" r:id="rId19"/>
      <w:footerReference w:type="default" r:id="rId2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FA36C2" w14:textId="77777777" w:rsidR="007E00C6" w:rsidRDefault="007E00C6">
      <w:pPr>
        <w:spacing w:line="240" w:lineRule="auto"/>
      </w:pPr>
      <w:r>
        <w:separator/>
      </w:r>
    </w:p>
  </w:endnote>
  <w:endnote w:type="continuationSeparator" w:id="0">
    <w:p w14:paraId="38E4E027" w14:textId="77777777" w:rsidR="007E00C6" w:rsidRDefault="007E00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2988CE6F-1650-4093-AC59-0F06872CE8C6}"/>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168C358-A094-4C5D-8F72-29F08B8A7CC0}"/>
    <w:embedBold r:id="rId3" w:fontKey="{CBC0186D-244D-4117-B568-08E214363D78}"/>
    <w:embedItalic r:id="rId4" w:fontKey="{EEA0B8B7-556F-4458-9161-F6B974D98D55}"/>
    <w:embedBoldItalic r:id="rId5" w:fontKey="{D124BDC9-4775-4D16-B56B-8472AACDCD83}"/>
  </w:font>
  <w:font w:name="Microsoft Himalaya">
    <w:panose1 w:val="01010100010101010101"/>
    <w:charset w:val="00"/>
    <w:family w:val="auto"/>
    <w:pitch w:val="variable"/>
    <w:sig w:usb0="80000003" w:usb1="00010000" w:usb2="00000040" w:usb3="00000000" w:csb0="00000001" w:csb1="00000000"/>
    <w:embedRegular r:id="rId6" w:fontKey="{D2196F1A-E7EA-478F-A125-20BD56447F47}"/>
  </w:font>
  <w:font w:name="Cambria">
    <w:panose1 w:val="02040503050406030204"/>
    <w:charset w:val="00"/>
    <w:family w:val="roman"/>
    <w:pitch w:val="variable"/>
    <w:sig w:usb0="E00006FF" w:usb1="420024FF" w:usb2="02000000" w:usb3="00000000" w:csb0="0000019F" w:csb1="00000000"/>
    <w:embedRegular r:id="rId7" w:fontKey="{A54B8AB7-66DF-4AE7-B7B3-18913D5C6D0D}"/>
    <w:embedBold r:id="rId8" w:fontKey="{974DFAF1-E3AB-4F48-9627-11C7187F63FB}"/>
  </w:font>
  <w:font w:name="Mangal">
    <w:panose1 w:val="02040503050203030202"/>
    <w:charset w:val="00"/>
    <w:family w:val="roman"/>
    <w:pitch w:val="variable"/>
    <w:sig w:usb0="00008003" w:usb1="00000000" w:usb2="00000000" w:usb3="00000000" w:csb0="00000001" w:csb1="00000000"/>
    <w:embedRegular r:id="rId9" w:fontKey="{D49FF5C2-EEB5-4389-A4FD-651C44044DE0}"/>
  </w:font>
  <w:font w:name="Noto Sans Symbols">
    <w:altName w:val="Calibri"/>
    <w:charset w:val="00"/>
    <w:family w:val="auto"/>
    <w:pitch w:val="default"/>
    <w:embedRegular r:id="rId10" w:fontKey="{48394296-7BBA-4A9D-9E12-252D721EEC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16557595"/>
      <w:docPartObj>
        <w:docPartGallery w:val="Page Numbers (Bottom of Page)"/>
        <w:docPartUnique/>
      </w:docPartObj>
    </w:sdtPr>
    <w:sdtContent>
      <w:p w14:paraId="481DC39C" w14:textId="6DAABB37" w:rsidR="005D0A4F" w:rsidRDefault="005D0A4F" w:rsidP="005B42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865EF6" w14:textId="77777777" w:rsidR="005D0A4F" w:rsidRDefault="005D0A4F" w:rsidP="005D0A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12346091"/>
      <w:docPartObj>
        <w:docPartGallery w:val="Page Numbers (Bottom of Page)"/>
        <w:docPartUnique/>
      </w:docPartObj>
    </w:sdtPr>
    <w:sdtContent>
      <w:p w14:paraId="325F3211" w14:textId="50D33716" w:rsidR="005B4287" w:rsidRDefault="005B4287" w:rsidP="003A3F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2392D8E" w14:textId="234EAAA4" w:rsidR="002C7F6E" w:rsidRDefault="005B4287" w:rsidP="005B4287">
    <w:pPr>
      <w:pStyle w:val="Footer"/>
      <w:ind w:right="360"/>
      <w:jc w:val="center"/>
    </w:pPr>
    <w:r>
      <w:t xml:space="preserve">NACA Recommendations </w:t>
    </w:r>
    <w:r w:rsidR="00CC681B">
      <w:t>for H</w:t>
    </w:r>
    <w:r>
      <w:t>LERAC Nepal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3D4EDB" w14:textId="77777777" w:rsidR="007E00C6" w:rsidRDefault="007E00C6">
      <w:pPr>
        <w:spacing w:line="240" w:lineRule="auto"/>
      </w:pPr>
      <w:r>
        <w:separator/>
      </w:r>
    </w:p>
  </w:footnote>
  <w:footnote w:type="continuationSeparator" w:id="0">
    <w:p w14:paraId="346B9C14" w14:textId="77777777" w:rsidR="007E00C6" w:rsidRDefault="007E00C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5pt;height:15pt" o:bullet="t">
        <v:imagedata r:id="rId1" o:title="mso29AE"/>
      </v:shape>
    </w:pict>
  </w:numPicBullet>
  <w:abstractNum w:abstractNumId="0" w15:restartNumberingAfterBreak="0">
    <w:nsid w:val="01BC4387"/>
    <w:multiLevelType w:val="multilevel"/>
    <w:tmpl w:val="B198BD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244461"/>
    <w:multiLevelType w:val="multilevel"/>
    <w:tmpl w:val="19C6FF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565C83"/>
    <w:multiLevelType w:val="hybridMultilevel"/>
    <w:tmpl w:val="CFDE0A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8360D"/>
    <w:multiLevelType w:val="hybridMultilevel"/>
    <w:tmpl w:val="A73C5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E46EC"/>
    <w:multiLevelType w:val="hybridMultilevel"/>
    <w:tmpl w:val="FAA889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4A03013"/>
    <w:multiLevelType w:val="hybridMultilevel"/>
    <w:tmpl w:val="F932A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221EC5"/>
    <w:multiLevelType w:val="hybridMultilevel"/>
    <w:tmpl w:val="DD3C0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5F34CA"/>
    <w:multiLevelType w:val="multilevel"/>
    <w:tmpl w:val="D42056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5F233D8"/>
    <w:multiLevelType w:val="hybridMultilevel"/>
    <w:tmpl w:val="4D949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1D1578"/>
    <w:multiLevelType w:val="hybridMultilevel"/>
    <w:tmpl w:val="ACC45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677544"/>
    <w:multiLevelType w:val="multilevel"/>
    <w:tmpl w:val="0756D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A1203E9"/>
    <w:multiLevelType w:val="hybridMultilevel"/>
    <w:tmpl w:val="839ECC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63F2E"/>
    <w:multiLevelType w:val="hybridMultilevel"/>
    <w:tmpl w:val="1FB47D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BC24AE0"/>
    <w:multiLevelType w:val="multilevel"/>
    <w:tmpl w:val="8AA685E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D1226FB"/>
    <w:multiLevelType w:val="multilevel"/>
    <w:tmpl w:val="2D3E0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DC14E4A"/>
    <w:multiLevelType w:val="hybridMultilevel"/>
    <w:tmpl w:val="E22897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D6714D"/>
    <w:multiLevelType w:val="hybridMultilevel"/>
    <w:tmpl w:val="7478A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0F1A01"/>
    <w:multiLevelType w:val="hybridMultilevel"/>
    <w:tmpl w:val="87D096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4C3251"/>
    <w:multiLevelType w:val="hybridMultilevel"/>
    <w:tmpl w:val="8702C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45372DE"/>
    <w:multiLevelType w:val="multilevel"/>
    <w:tmpl w:val="0D4EAB92"/>
    <w:lvl w:ilvl="0">
      <w:start w:val="1"/>
      <w:numFmt w:val="bullet"/>
      <w:lvlText w:val="●"/>
      <w:lvlJc w:val="left"/>
      <w:pPr>
        <w:ind w:left="720" w:hanging="360"/>
      </w:pPr>
      <w:rPr>
        <w:rFonts w:ascii="Roboto" w:eastAsia="Roboto" w:hAnsi="Roboto" w:cs="Roboto"/>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7A13A11"/>
    <w:multiLevelType w:val="hybridMultilevel"/>
    <w:tmpl w:val="AAB0B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6939EB"/>
    <w:multiLevelType w:val="hybridMultilevel"/>
    <w:tmpl w:val="528401F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8FC2711"/>
    <w:multiLevelType w:val="multilevel"/>
    <w:tmpl w:val="FAB6CA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1B387BB4"/>
    <w:multiLevelType w:val="hybridMultilevel"/>
    <w:tmpl w:val="D2163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6057DF"/>
    <w:multiLevelType w:val="hybridMultilevel"/>
    <w:tmpl w:val="9E443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D020765"/>
    <w:multiLevelType w:val="hybridMultilevel"/>
    <w:tmpl w:val="E0107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DBF5B85"/>
    <w:multiLevelType w:val="hybridMultilevel"/>
    <w:tmpl w:val="1EAADD3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DDD6CBE"/>
    <w:multiLevelType w:val="hybridMultilevel"/>
    <w:tmpl w:val="E6806F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C81229"/>
    <w:multiLevelType w:val="hybridMultilevel"/>
    <w:tmpl w:val="AB1249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732870"/>
    <w:multiLevelType w:val="multilevel"/>
    <w:tmpl w:val="3A5654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23B72CA"/>
    <w:multiLevelType w:val="hybridMultilevel"/>
    <w:tmpl w:val="25E88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4871380"/>
    <w:multiLevelType w:val="hybridMultilevel"/>
    <w:tmpl w:val="7B2A8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BD31ED"/>
    <w:multiLevelType w:val="hybridMultilevel"/>
    <w:tmpl w:val="16B0E0A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668172A"/>
    <w:multiLevelType w:val="hybridMultilevel"/>
    <w:tmpl w:val="986AB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9C11002"/>
    <w:multiLevelType w:val="multilevel"/>
    <w:tmpl w:val="BA98EA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2BD94FC6"/>
    <w:multiLevelType w:val="hybridMultilevel"/>
    <w:tmpl w:val="48F201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CB85B61"/>
    <w:multiLevelType w:val="hybridMultilevel"/>
    <w:tmpl w:val="DE5E36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53334D6"/>
    <w:multiLevelType w:val="multilevel"/>
    <w:tmpl w:val="6FFC71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35942A94"/>
    <w:multiLevelType w:val="hybridMultilevel"/>
    <w:tmpl w:val="39FA8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68E1D80"/>
    <w:multiLevelType w:val="hybridMultilevel"/>
    <w:tmpl w:val="CEB22F8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6F754BE"/>
    <w:multiLevelType w:val="hybridMultilevel"/>
    <w:tmpl w:val="670EE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CE179D"/>
    <w:multiLevelType w:val="hybridMultilevel"/>
    <w:tmpl w:val="C040D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246B81"/>
    <w:multiLevelType w:val="hybridMultilevel"/>
    <w:tmpl w:val="F4027C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A0C1B5E"/>
    <w:multiLevelType w:val="multilevel"/>
    <w:tmpl w:val="3C1449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42BB4067"/>
    <w:multiLevelType w:val="hybridMultilevel"/>
    <w:tmpl w:val="BF3CF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06555D"/>
    <w:multiLevelType w:val="hybridMultilevel"/>
    <w:tmpl w:val="559C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6C0330"/>
    <w:multiLevelType w:val="multilevel"/>
    <w:tmpl w:val="EE280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8F515A3"/>
    <w:multiLevelType w:val="hybridMultilevel"/>
    <w:tmpl w:val="9DC401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B6C38CE"/>
    <w:multiLevelType w:val="hybridMultilevel"/>
    <w:tmpl w:val="CD023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BD2753B"/>
    <w:multiLevelType w:val="multilevel"/>
    <w:tmpl w:val="5A2CDAB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4CA17136"/>
    <w:multiLevelType w:val="multilevel"/>
    <w:tmpl w:val="0010A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CEE7AE3"/>
    <w:multiLevelType w:val="multilevel"/>
    <w:tmpl w:val="5BA8CE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4CF645F5"/>
    <w:multiLevelType w:val="hybridMultilevel"/>
    <w:tmpl w:val="37CE4F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446228"/>
    <w:multiLevelType w:val="multilevel"/>
    <w:tmpl w:val="CDE44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DA86E97"/>
    <w:multiLevelType w:val="multilevel"/>
    <w:tmpl w:val="B17EE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501877A4"/>
    <w:multiLevelType w:val="hybridMultilevel"/>
    <w:tmpl w:val="518AA9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9B0C5E"/>
    <w:multiLevelType w:val="hybridMultilevel"/>
    <w:tmpl w:val="26E817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57C407B"/>
    <w:multiLevelType w:val="multilevel"/>
    <w:tmpl w:val="BA92E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5658454A"/>
    <w:multiLevelType w:val="multilevel"/>
    <w:tmpl w:val="E2B61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734391B"/>
    <w:multiLevelType w:val="multilevel"/>
    <w:tmpl w:val="1A521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76930AB"/>
    <w:multiLevelType w:val="hybridMultilevel"/>
    <w:tmpl w:val="A9E2C71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7B62F3A"/>
    <w:multiLevelType w:val="hybridMultilevel"/>
    <w:tmpl w:val="1A86FA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8736BB2"/>
    <w:multiLevelType w:val="hybridMultilevel"/>
    <w:tmpl w:val="CDA02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9C64980"/>
    <w:multiLevelType w:val="hybridMultilevel"/>
    <w:tmpl w:val="EE56F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D6257A"/>
    <w:multiLevelType w:val="multilevel"/>
    <w:tmpl w:val="F872AE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5AB7708E"/>
    <w:multiLevelType w:val="hybridMultilevel"/>
    <w:tmpl w:val="8F2AB90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5BDE1826"/>
    <w:multiLevelType w:val="multilevel"/>
    <w:tmpl w:val="3B4C5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CAD348D"/>
    <w:multiLevelType w:val="hybridMultilevel"/>
    <w:tmpl w:val="94447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8D2415"/>
    <w:multiLevelType w:val="hybridMultilevel"/>
    <w:tmpl w:val="E4F08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00865D5"/>
    <w:multiLevelType w:val="hybridMultilevel"/>
    <w:tmpl w:val="B81CA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0F562C6"/>
    <w:multiLevelType w:val="multilevel"/>
    <w:tmpl w:val="19E02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62C72EDC"/>
    <w:multiLevelType w:val="hybridMultilevel"/>
    <w:tmpl w:val="F9A247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5A0EE9"/>
    <w:multiLevelType w:val="multilevel"/>
    <w:tmpl w:val="4B8E1C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68AB40DA"/>
    <w:multiLevelType w:val="hybridMultilevel"/>
    <w:tmpl w:val="4690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BD812BF"/>
    <w:multiLevelType w:val="multilevel"/>
    <w:tmpl w:val="B868EF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6D953466"/>
    <w:multiLevelType w:val="multilevel"/>
    <w:tmpl w:val="DA544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E1F6BDB"/>
    <w:multiLevelType w:val="hybridMultilevel"/>
    <w:tmpl w:val="16063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E23748A"/>
    <w:multiLevelType w:val="hybridMultilevel"/>
    <w:tmpl w:val="23364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E9F22B3"/>
    <w:multiLevelType w:val="hybridMultilevel"/>
    <w:tmpl w:val="EA684B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4B234BA"/>
    <w:multiLevelType w:val="hybridMultilevel"/>
    <w:tmpl w:val="F08A6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E0152E"/>
    <w:multiLevelType w:val="hybridMultilevel"/>
    <w:tmpl w:val="8DDE0C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76F3CAE"/>
    <w:multiLevelType w:val="multilevel"/>
    <w:tmpl w:val="34ECC7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78EB3363"/>
    <w:multiLevelType w:val="hybridMultilevel"/>
    <w:tmpl w:val="2A80D4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A2C4E8B"/>
    <w:multiLevelType w:val="hybridMultilevel"/>
    <w:tmpl w:val="BDD2C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A456B0D"/>
    <w:multiLevelType w:val="hybridMultilevel"/>
    <w:tmpl w:val="46D232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FDC64F9"/>
    <w:multiLevelType w:val="hybridMultilevel"/>
    <w:tmpl w:val="E742628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41113764">
    <w:abstractNumId w:val="22"/>
  </w:num>
  <w:num w:numId="2" w16cid:durableId="1754860991">
    <w:abstractNumId w:val="64"/>
  </w:num>
  <w:num w:numId="3" w16cid:durableId="131750871">
    <w:abstractNumId w:val="51"/>
  </w:num>
  <w:num w:numId="4" w16cid:durableId="1596089432">
    <w:abstractNumId w:val="7"/>
  </w:num>
  <w:num w:numId="5" w16cid:durableId="587468852">
    <w:abstractNumId w:val="49"/>
  </w:num>
  <w:num w:numId="6" w16cid:durableId="448281223">
    <w:abstractNumId w:val="0"/>
  </w:num>
  <w:num w:numId="7" w16cid:durableId="614948848">
    <w:abstractNumId w:val="46"/>
  </w:num>
  <w:num w:numId="8" w16cid:durableId="2054377736">
    <w:abstractNumId w:val="29"/>
  </w:num>
  <w:num w:numId="9" w16cid:durableId="332606156">
    <w:abstractNumId w:val="53"/>
  </w:num>
  <w:num w:numId="10" w16cid:durableId="1034962413">
    <w:abstractNumId w:val="58"/>
  </w:num>
  <w:num w:numId="11" w16cid:durableId="254628881">
    <w:abstractNumId w:val="1"/>
  </w:num>
  <w:num w:numId="12" w16cid:durableId="988902901">
    <w:abstractNumId w:val="72"/>
  </w:num>
  <w:num w:numId="13" w16cid:durableId="249582431">
    <w:abstractNumId w:val="13"/>
  </w:num>
  <w:num w:numId="14" w16cid:durableId="1936546473">
    <w:abstractNumId w:val="57"/>
  </w:num>
  <w:num w:numId="15" w16cid:durableId="379476269">
    <w:abstractNumId w:val="59"/>
  </w:num>
  <w:num w:numId="16" w16cid:durableId="295792949">
    <w:abstractNumId w:val="74"/>
  </w:num>
  <w:num w:numId="17" w16cid:durableId="1570841953">
    <w:abstractNumId w:val="34"/>
  </w:num>
  <w:num w:numId="18" w16cid:durableId="324404662">
    <w:abstractNumId w:val="19"/>
  </w:num>
  <w:num w:numId="19" w16cid:durableId="104690974">
    <w:abstractNumId w:val="75"/>
  </w:num>
  <w:num w:numId="20" w16cid:durableId="1864396944">
    <w:abstractNumId w:val="81"/>
  </w:num>
  <w:num w:numId="21" w16cid:durableId="1234240973">
    <w:abstractNumId w:val="14"/>
  </w:num>
  <w:num w:numId="22" w16cid:durableId="1285504429">
    <w:abstractNumId w:val="37"/>
  </w:num>
  <w:num w:numId="23" w16cid:durableId="525098254">
    <w:abstractNumId w:val="50"/>
  </w:num>
  <w:num w:numId="24" w16cid:durableId="1635060604">
    <w:abstractNumId w:val="66"/>
  </w:num>
  <w:num w:numId="25" w16cid:durableId="1927767878">
    <w:abstractNumId w:val="54"/>
  </w:num>
  <w:num w:numId="26" w16cid:durableId="1000429162">
    <w:abstractNumId w:val="43"/>
  </w:num>
  <w:num w:numId="27" w16cid:durableId="701513903">
    <w:abstractNumId w:val="70"/>
  </w:num>
  <w:num w:numId="28" w16cid:durableId="951399863">
    <w:abstractNumId w:val="10"/>
  </w:num>
  <w:num w:numId="29" w16cid:durableId="1782527902">
    <w:abstractNumId w:val="61"/>
  </w:num>
  <w:num w:numId="30" w16cid:durableId="1138718350">
    <w:abstractNumId w:val="9"/>
  </w:num>
  <w:num w:numId="31" w16cid:durableId="1967421923">
    <w:abstractNumId w:val="56"/>
  </w:num>
  <w:num w:numId="32" w16cid:durableId="1859612746">
    <w:abstractNumId w:val="20"/>
  </w:num>
  <w:num w:numId="33" w16cid:durableId="205067127">
    <w:abstractNumId w:val="85"/>
  </w:num>
  <w:num w:numId="34" w16cid:durableId="330109699">
    <w:abstractNumId w:val="16"/>
  </w:num>
  <w:num w:numId="35" w16cid:durableId="101462036">
    <w:abstractNumId w:val="39"/>
  </w:num>
  <w:num w:numId="36" w16cid:durableId="1802846145">
    <w:abstractNumId w:val="21"/>
  </w:num>
  <w:num w:numId="37" w16cid:durableId="593130914">
    <w:abstractNumId w:val="12"/>
  </w:num>
  <w:num w:numId="38" w16cid:durableId="1401367349">
    <w:abstractNumId w:val="60"/>
  </w:num>
  <w:num w:numId="39" w16cid:durableId="2130272404">
    <w:abstractNumId w:val="55"/>
  </w:num>
  <w:num w:numId="40" w16cid:durableId="537133858">
    <w:abstractNumId w:val="52"/>
  </w:num>
  <w:num w:numId="41" w16cid:durableId="1891335746">
    <w:abstractNumId w:val="4"/>
  </w:num>
  <w:num w:numId="42" w16cid:durableId="554125494">
    <w:abstractNumId w:val="40"/>
  </w:num>
  <w:num w:numId="43" w16cid:durableId="889924969">
    <w:abstractNumId w:val="48"/>
  </w:num>
  <w:num w:numId="44" w16cid:durableId="1637296456">
    <w:abstractNumId w:val="76"/>
  </w:num>
  <w:num w:numId="45" w16cid:durableId="1190221128">
    <w:abstractNumId w:val="8"/>
  </w:num>
  <w:num w:numId="46" w16cid:durableId="1856571006">
    <w:abstractNumId w:val="38"/>
  </w:num>
  <w:num w:numId="47" w16cid:durableId="688214641">
    <w:abstractNumId w:val="77"/>
  </w:num>
  <w:num w:numId="48" w16cid:durableId="2136756401">
    <w:abstractNumId w:val="69"/>
  </w:num>
  <w:num w:numId="49" w16cid:durableId="70586438">
    <w:abstractNumId w:val="3"/>
  </w:num>
  <w:num w:numId="50" w16cid:durableId="1013924034">
    <w:abstractNumId w:val="26"/>
  </w:num>
  <w:num w:numId="51" w16cid:durableId="1991712227">
    <w:abstractNumId w:val="47"/>
  </w:num>
  <w:num w:numId="52" w16cid:durableId="152961589">
    <w:abstractNumId w:val="73"/>
  </w:num>
  <w:num w:numId="53" w16cid:durableId="1093359044">
    <w:abstractNumId w:val="2"/>
  </w:num>
  <w:num w:numId="54" w16cid:durableId="883753033">
    <w:abstractNumId w:val="30"/>
  </w:num>
  <w:num w:numId="55" w16cid:durableId="969823454">
    <w:abstractNumId w:val="15"/>
  </w:num>
  <w:num w:numId="56" w16cid:durableId="826095106">
    <w:abstractNumId w:val="31"/>
  </w:num>
  <w:num w:numId="57" w16cid:durableId="819658922">
    <w:abstractNumId w:val="33"/>
  </w:num>
  <w:num w:numId="58" w16cid:durableId="194466763">
    <w:abstractNumId w:val="62"/>
  </w:num>
  <w:num w:numId="59" w16cid:durableId="1052582610">
    <w:abstractNumId w:val="25"/>
  </w:num>
  <w:num w:numId="60" w16cid:durableId="804279397">
    <w:abstractNumId w:val="67"/>
  </w:num>
  <w:num w:numId="61" w16cid:durableId="107891363">
    <w:abstractNumId w:val="18"/>
  </w:num>
  <w:num w:numId="62" w16cid:durableId="1103264802">
    <w:abstractNumId w:val="80"/>
  </w:num>
  <w:num w:numId="63" w16cid:durableId="999885528">
    <w:abstractNumId w:val="42"/>
  </w:num>
  <w:num w:numId="64" w16cid:durableId="1317107648">
    <w:abstractNumId w:val="65"/>
  </w:num>
  <w:num w:numId="65" w16cid:durableId="2123572787">
    <w:abstractNumId w:val="41"/>
  </w:num>
  <w:num w:numId="66" w16cid:durableId="592590528">
    <w:abstractNumId w:val="36"/>
  </w:num>
  <w:num w:numId="67" w16cid:durableId="810638816">
    <w:abstractNumId w:val="32"/>
  </w:num>
  <w:num w:numId="68" w16cid:durableId="137917987">
    <w:abstractNumId w:val="78"/>
  </w:num>
  <w:num w:numId="69" w16cid:durableId="2130968992">
    <w:abstractNumId w:val="82"/>
  </w:num>
  <w:num w:numId="70" w16cid:durableId="1353461689">
    <w:abstractNumId w:val="83"/>
  </w:num>
  <w:num w:numId="71" w16cid:durableId="1986156432">
    <w:abstractNumId w:val="5"/>
  </w:num>
  <w:num w:numId="72" w16cid:durableId="1083137290">
    <w:abstractNumId w:val="11"/>
  </w:num>
  <w:num w:numId="73" w16cid:durableId="361170180">
    <w:abstractNumId w:val="35"/>
  </w:num>
  <w:num w:numId="74" w16cid:durableId="382599410">
    <w:abstractNumId w:val="6"/>
  </w:num>
  <w:num w:numId="75" w16cid:durableId="1373916892">
    <w:abstractNumId w:val="28"/>
  </w:num>
  <w:num w:numId="76" w16cid:durableId="1853646530">
    <w:abstractNumId w:val="84"/>
  </w:num>
  <w:num w:numId="77" w16cid:durableId="1923490523">
    <w:abstractNumId w:val="68"/>
  </w:num>
  <w:num w:numId="78" w16cid:durableId="1162231956">
    <w:abstractNumId w:val="27"/>
  </w:num>
  <w:num w:numId="79" w16cid:durableId="931085232">
    <w:abstractNumId w:val="23"/>
  </w:num>
  <w:num w:numId="80" w16cid:durableId="843016802">
    <w:abstractNumId w:val="17"/>
  </w:num>
  <w:num w:numId="81" w16cid:durableId="778960997">
    <w:abstractNumId w:val="45"/>
  </w:num>
  <w:num w:numId="82" w16cid:durableId="133721080">
    <w:abstractNumId w:val="71"/>
  </w:num>
  <w:num w:numId="83" w16cid:durableId="357050605">
    <w:abstractNumId w:val="44"/>
  </w:num>
  <w:num w:numId="84" w16cid:durableId="1885095198">
    <w:abstractNumId w:val="63"/>
  </w:num>
  <w:num w:numId="85" w16cid:durableId="1221866272">
    <w:abstractNumId w:val="24"/>
  </w:num>
  <w:num w:numId="86" w16cid:durableId="2140799688">
    <w:abstractNumId w:val="79"/>
  </w:num>
  <w:numIdMacAtCleanup w:val="8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jesh Mishra">
    <w15:presenceInfo w15:providerId="None" w15:userId="Bijesh Mishra"/>
  </w15:person>
  <w15:person w15:author="Bijesh Mishra [2]">
    <w15:presenceInfo w15:providerId="AD" w15:userId="S::bzm0094@auburn.edu::13734767-c100-4943-9839-8a3033a5fe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F6E"/>
    <w:rsid w:val="00012147"/>
    <w:rsid w:val="000152DF"/>
    <w:rsid w:val="0002109A"/>
    <w:rsid w:val="00034621"/>
    <w:rsid w:val="00051458"/>
    <w:rsid w:val="00072EC4"/>
    <w:rsid w:val="000A677F"/>
    <w:rsid w:val="000C69E2"/>
    <w:rsid w:val="000C72D5"/>
    <w:rsid w:val="000F3580"/>
    <w:rsid w:val="000F5D2E"/>
    <w:rsid w:val="00113E2B"/>
    <w:rsid w:val="00120407"/>
    <w:rsid w:val="00171956"/>
    <w:rsid w:val="00185220"/>
    <w:rsid w:val="0019305C"/>
    <w:rsid w:val="001A6CBC"/>
    <w:rsid w:val="001C2CCD"/>
    <w:rsid w:val="002309D7"/>
    <w:rsid w:val="0023484D"/>
    <w:rsid w:val="00293CE1"/>
    <w:rsid w:val="002C7F6E"/>
    <w:rsid w:val="002F5358"/>
    <w:rsid w:val="002F5522"/>
    <w:rsid w:val="00310E41"/>
    <w:rsid w:val="003144B1"/>
    <w:rsid w:val="003547DB"/>
    <w:rsid w:val="00371CD8"/>
    <w:rsid w:val="00380923"/>
    <w:rsid w:val="00386DAD"/>
    <w:rsid w:val="003950FA"/>
    <w:rsid w:val="003A2653"/>
    <w:rsid w:val="003C58F6"/>
    <w:rsid w:val="003D0D27"/>
    <w:rsid w:val="003F1519"/>
    <w:rsid w:val="00403074"/>
    <w:rsid w:val="00421DB6"/>
    <w:rsid w:val="00445AE9"/>
    <w:rsid w:val="00496DCF"/>
    <w:rsid w:val="004C1CCC"/>
    <w:rsid w:val="004C4A8D"/>
    <w:rsid w:val="004E3202"/>
    <w:rsid w:val="004F09DE"/>
    <w:rsid w:val="00514AE2"/>
    <w:rsid w:val="0054519D"/>
    <w:rsid w:val="005516BE"/>
    <w:rsid w:val="00560C45"/>
    <w:rsid w:val="0057744C"/>
    <w:rsid w:val="005A1B78"/>
    <w:rsid w:val="005B4287"/>
    <w:rsid w:val="005D0A4F"/>
    <w:rsid w:val="005D3A3A"/>
    <w:rsid w:val="005E3D3C"/>
    <w:rsid w:val="006065AA"/>
    <w:rsid w:val="00656DF6"/>
    <w:rsid w:val="006B72AD"/>
    <w:rsid w:val="006C3233"/>
    <w:rsid w:val="006E6645"/>
    <w:rsid w:val="006F490F"/>
    <w:rsid w:val="006F6D2D"/>
    <w:rsid w:val="00717E17"/>
    <w:rsid w:val="007244F7"/>
    <w:rsid w:val="0073038D"/>
    <w:rsid w:val="00794021"/>
    <w:rsid w:val="007D3A23"/>
    <w:rsid w:val="007E00C6"/>
    <w:rsid w:val="00827108"/>
    <w:rsid w:val="00845284"/>
    <w:rsid w:val="00852988"/>
    <w:rsid w:val="00877994"/>
    <w:rsid w:val="008937DD"/>
    <w:rsid w:val="008D203C"/>
    <w:rsid w:val="008D6E91"/>
    <w:rsid w:val="008F5AB2"/>
    <w:rsid w:val="00917BE8"/>
    <w:rsid w:val="009824B3"/>
    <w:rsid w:val="00986F37"/>
    <w:rsid w:val="009B7385"/>
    <w:rsid w:val="009C3434"/>
    <w:rsid w:val="00A11C39"/>
    <w:rsid w:val="00A41B83"/>
    <w:rsid w:val="00A46A7E"/>
    <w:rsid w:val="00A509CD"/>
    <w:rsid w:val="00AB020C"/>
    <w:rsid w:val="00AB438E"/>
    <w:rsid w:val="00AB618B"/>
    <w:rsid w:val="00AB69E2"/>
    <w:rsid w:val="00AB6F65"/>
    <w:rsid w:val="00AC4B9D"/>
    <w:rsid w:val="00AD6BF8"/>
    <w:rsid w:val="00AD7A52"/>
    <w:rsid w:val="00AE44C4"/>
    <w:rsid w:val="00B15DFE"/>
    <w:rsid w:val="00B23E50"/>
    <w:rsid w:val="00B6046B"/>
    <w:rsid w:val="00B85F7D"/>
    <w:rsid w:val="00BA5BBF"/>
    <w:rsid w:val="00BB04A8"/>
    <w:rsid w:val="00BC661B"/>
    <w:rsid w:val="00BE09BC"/>
    <w:rsid w:val="00C12664"/>
    <w:rsid w:val="00C352F1"/>
    <w:rsid w:val="00C36E42"/>
    <w:rsid w:val="00C46CA3"/>
    <w:rsid w:val="00C54107"/>
    <w:rsid w:val="00C623C1"/>
    <w:rsid w:val="00C639F7"/>
    <w:rsid w:val="00C80152"/>
    <w:rsid w:val="00C8401B"/>
    <w:rsid w:val="00CA273B"/>
    <w:rsid w:val="00CC681B"/>
    <w:rsid w:val="00CD3B36"/>
    <w:rsid w:val="00CD4871"/>
    <w:rsid w:val="00D3625A"/>
    <w:rsid w:val="00D37012"/>
    <w:rsid w:val="00D42B74"/>
    <w:rsid w:val="00D56545"/>
    <w:rsid w:val="00D64B7D"/>
    <w:rsid w:val="00D87E29"/>
    <w:rsid w:val="00DD31F0"/>
    <w:rsid w:val="00DD44D5"/>
    <w:rsid w:val="00DF2502"/>
    <w:rsid w:val="00DF2E50"/>
    <w:rsid w:val="00E07125"/>
    <w:rsid w:val="00E2191F"/>
    <w:rsid w:val="00E42F1D"/>
    <w:rsid w:val="00E562A4"/>
    <w:rsid w:val="00E73CF4"/>
    <w:rsid w:val="00E75B46"/>
    <w:rsid w:val="00E932EF"/>
    <w:rsid w:val="00EA16DE"/>
    <w:rsid w:val="00ED75A7"/>
    <w:rsid w:val="00EE3618"/>
    <w:rsid w:val="00F00005"/>
    <w:rsid w:val="00F23967"/>
    <w:rsid w:val="00F23E97"/>
    <w:rsid w:val="00F24593"/>
    <w:rsid w:val="00F24E20"/>
    <w:rsid w:val="00F6011A"/>
    <w:rsid w:val="00F717C9"/>
    <w:rsid w:val="00F77A81"/>
    <w:rsid w:val="00F77DA6"/>
    <w:rsid w:val="00F826D6"/>
    <w:rsid w:val="00FA4B77"/>
    <w:rsid w:val="00FA4DB6"/>
    <w:rsid w:val="00FC4801"/>
  </w:rsids>
  <m:mathPr>
    <m:mathFont m:val="Cambria Math"/>
    <m:brkBin m:val="before"/>
    <m:brkBinSub m:val="--"/>
    <m:smallFrac m:val="0"/>
    <m:dispDef/>
    <m:lMargin m:val="0"/>
    <m:rMargin m:val="0"/>
    <m:defJc m:val="centerGroup"/>
    <m:wrapIndent m:val="1440"/>
    <m:intLim m:val="subSup"/>
    <m:naryLim m:val="undOvr"/>
  </m:mathPr>
  <w:themeFontLang w:val="en-US" w:bidi="bo-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A2FF25"/>
  <w15:docId w15:val="{4166B89F-7073-7C45-9C54-D42DAC0ED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bo-C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5D0A4F"/>
    <w:pPr>
      <w:tabs>
        <w:tab w:val="center" w:pos="4680"/>
        <w:tab w:val="right" w:pos="9360"/>
      </w:tabs>
      <w:spacing w:line="240" w:lineRule="auto"/>
    </w:pPr>
    <w:rPr>
      <w:szCs w:val="32"/>
    </w:rPr>
  </w:style>
  <w:style w:type="character" w:customStyle="1" w:styleId="HeaderChar">
    <w:name w:val="Header Char"/>
    <w:basedOn w:val="DefaultParagraphFont"/>
    <w:link w:val="Header"/>
    <w:uiPriority w:val="99"/>
    <w:rsid w:val="005D0A4F"/>
    <w:rPr>
      <w:szCs w:val="32"/>
    </w:rPr>
  </w:style>
  <w:style w:type="paragraph" w:styleId="Footer">
    <w:name w:val="footer"/>
    <w:basedOn w:val="Normal"/>
    <w:link w:val="FooterChar"/>
    <w:uiPriority w:val="99"/>
    <w:unhideWhenUsed/>
    <w:rsid w:val="005D0A4F"/>
    <w:pPr>
      <w:tabs>
        <w:tab w:val="center" w:pos="4680"/>
        <w:tab w:val="right" w:pos="9360"/>
      </w:tabs>
      <w:spacing w:line="240" w:lineRule="auto"/>
    </w:pPr>
    <w:rPr>
      <w:szCs w:val="32"/>
    </w:rPr>
  </w:style>
  <w:style w:type="character" w:customStyle="1" w:styleId="FooterChar">
    <w:name w:val="Footer Char"/>
    <w:basedOn w:val="DefaultParagraphFont"/>
    <w:link w:val="Footer"/>
    <w:uiPriority w:val="99"/>
    <w:rsid w:val="005D0A4F"/>
    <w:rPr>
      <w:szCs w:val="32"/>
    </w:rPr>
  </w:style>
  <w:style w:type="character" w:styleId="PageNumber">
    <w:name w:val="page number"/>
    <w:basedOn w:val="DefaultParagraphFont"/>
    <w:uiPriority w:val="99"/>
    <w:semiHidden/>
    <w:unhideWhenUsed/>
    <w:rsid w:val="005D0A4F"/>
  </w:style>
  <w:style w:type="paragraph" w:styleId="ListParagraph">
    <w:name w:val="List Paragraph"/>
    <w:basedOn w:val="Normal"/>
    <w:uiPriority w:val="34"/>
    <w:qFormat/>
    <w:rsid w:val="00A11C39"/>
    <w:pPr>
      <w:ind w:left="720"/>
      <w:contextualSpacing/>
    </w:pPr>
    <w:rPr>
      <w:szCs w:val="32"/>
    </w:rPr>
  </w:style>
  <w:style w:type="paragraph" w:styleId="TOC1">
    <w:name w:val="toc 1"/>
    <w:basedOn w:val="Normal"/>
    <w:next w:val="Normal"/>
    <w:autoRedefine/>
    <w:uiPriority w:val="39"/>
    <w:unhideWhenUsed/>
    <w:rsid w:val="00EA16DE"/>
    <w:pPr>
      <w:spacing w:after="100"/>
    </w:pPr>
    <w:rPr>
      <w:szCs w:val="32"/>
    </w:rPr>
  </w:style>
  <w:style w:type="character" w:styleId="Hyperlink">
    <w:name w:val="Hyperlink"/>
    <w:basedOn w:val="DefaultParagraphFont"/>
    <w:uiPriority w:val="99"/>
    <w:unhideWhenUsed/>
    <w:rsid w:val="00EA16DE"/>
    <w:rPr>
      <w:color w:val="0000FF" w:themeColor="hyperlink"/>
      <w:u w:val="single"/>
    </w:rPr>
  </w:style>
  <w:style w:type="paragraph" w:styleId="Revision">
    <w:name w:val="Revision"/>
    <w:hidden/>
    <w:uiPriority w:val="99"/>
    <w:semiHidden/>
    <w:rsid w:val="003D0D27"/>
    <w:pPr>
      <w:spacing w:line="240" w:lineRule="auto"/>
    </w:pPr>
    <w:rPr>
      <w:szCs w:val="32"/>
    </w:rPr>
  </w:style>
  <w:style w:type="paragraph" w:styleId="TOCHeading">
    <w:name w:val="TOC Heading"/>
    <w:basedOn w:val="Heading1"/>
    <w:next w:val="Normal"/>
    <w:uiPriority w:val="39"/>
    <w:unhideWhenUsed/>
    <w:qFormat/>
    <w:rsid w:val="005D3A3A"/>
    <w:pPr>
      <w:spacing w:before="240" w:after="0" w:line="259" w:lineRule="auto"/>
      <w:outlineLvl w:val="9"/>
    </w:pPr>
    <w:rPr>
      <w:rFonts w:asciiTheme="majorHAnsi" w:eastAsiaTheme="majorEastAsia" w:hAnsiTheme="majorHAnsi" w:cstheme="majorBidi"/>
      <w:color w:val="365F91" w:themeColor="accent1" w:themeShade="BF"/>
      <w:sz w:val="32"/>
      <w:szCs w:val="32"/>
      <w:lang w:val="en-US" w:bidi="ar-SA"/>
    </w:rPr>
  </w:style>
  <w:style w:type="paragraph" w:styleId="TOC2">
    <w:name w:val="toc 2"/>
    <w:basedOn w:val="Normal"/>
    <w:next w:val="Normal"/>
    <w:autoRedefine/>
    <w:uiPriority w:val="39"/>
    <w:unhideWhenUsed/>
    <w:rsid w:val="005D3A3A"/>
    <w:pPr>
      <w:spacing w:after="100" w:line="259" w:lineRule="auto"/>
      <w:ind w:left="220"/>
    </w:pPr>
    <w:rPr>
      <w:rFonts w:asciiTheme="minorHAnsi" w:eastAsiaTheme="minorEastAsia" w:hAnsiTheme="minorHAnsi" w:cs="Times New Roman"/>
      <w:lang w:val="en-US" w:bidi="ar-SA"/>
    </w:rPr>
  </w:style>
  <w:style w:type="paragraph" w:styleId="TOC3">
    <w:name w:val="toc 3"/>
    <w:basedOn w:val="Normal"/>
    <w:next w:val="Normal"/>
    <w:autoRedefine/>
    <w:uiPriority w:val="39"/>
    <w:unhideWhenUsed/>
    <w:rsid w:val="005D3A3A"/>
    <w:pPr>
      <w:spacing w:after="100" w:line="259" w:lineRule="auto"/>
      <w:ind w:left="440"/>
    </w:pPr>
    <w:rPr>
      <w:rFonts w:asciiTheme="minorHAnsi" w:eastAsiaTheme="minorEastAsia" w:hAnsiTheme="minorHAnsi" w:cs="Times New Roman"/>
      <w:lang w:val="en-US" w:bidi="ar-SA"/>
    </w:rPr>
  </w:style>
  <w:style w:type="character" w:styleId="UnresolvedMention">
    <w:name w:val="Unresolved Mention"/>
    <w:basedOn w:val="DefaultParagraphFont"/>
    <w:uiPriority w:val="99"/>
    <w:semiHidden/>
    <w:unhideWhenUsed/>
    <w:rsid w:val="00BB04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s3.amazonaws.com/sustainabledevelopment.report/2024/sustainable-development-report-2024.pdf" TargetMode="External"/><Relationship Id="rId18" Type="http://schemas.openxmlformats.org/officeDocument/2006/relationships/hyperlink" Target="https://doi.org/10.1002/pad.1703"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s3.amazonaws.com/sustainabledevelopment.report/2024/sustainable-development-report-2024.pdf" TargetMode="External"/><Relationship Id="rId17" Type="http://schemas.openxmlformats.org/officeDocument/2006/relationships/hyperlink" Target="https://doi.org/10.1002/pad.1703" TargetMode="External"/><Relationship Id="rId2" Type="http://schemas.openxmlformats.org/officeDocument/2006/relationships/numbering" Target="numbering.xml"/><Relationship Id="rId16" Type="http://schemas.openxmlformats.org/officeDocument/2006/relationships/hyperlink" Target="https://doi.org/10.1080/23276665.2018.1525842"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ink.springer.com/article/10.1007/s11187-013-9523-7" TargetMode="External"/><Relationship Id="rId5" Type="http://schemas.openxmlformats.org/officeDocument/2006/relationships/webSettings" Target="webSettings.xml"/><Relationship Id="rId15" Type="http://schemas.openxmlformats.org/officeDocument/2006/relationships/hyperlink" Target="https://dashboards.sdgindex.org/profiles" TargetMode="External"/><Relationship Id="rId23" Type="http://schemas.openxmlformats.org/officeDocument/2006/relationships/theme" Target="theme/theme1.xml"/><Relationship Id="rId10" Type="http://schemas.openxmlformats.org/officeDocument/2006/relationships/hyperlink" Target="https://journals.sagepub.com/doi/abs/10.1177/104225879401800403"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oi.org/10.3727/154427223X16819417821813" TargetMode="External"/><Relationship Id="rId14" Type="http://schemas.openxmlformats.org/officeDocument/2006/relationships/hyperlink" Target="https://s3.amazonaws.com/sustainabledevelopment.report/2024/sustainable-development-report-2024.pdf" TargetMode="External"/><Relationship Id="rId22"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27B801-ACE9-4AF4-8ABE-D6C95802F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35</Pages>
  <Words>11272</Words>
  <Characters>72592</Characters>
  <Application>Microsoft Office Word</Application>
  <DocSecurity>0</DocSecurity>
  <Lines>1451</Lines>
  <Paragraphs>582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Arati Maleku</dc:creator>
  <cp:lastModifiedBy>Bijesh Mishra</cp:lastModifiedBy>
  <cp:revision>49</cp:revision>
  <cp:lastPrinted>2025-01-23T04:35:00Z</cp:lastPrinted>
  <dcterms:created xsi:type="dcterms:W3CDTF">2025-01-23T05:03:00Z</dcterms:created>
  <dcterms:modified xsi:type="dcterms:W3CDTF">2025-01-23T16:11:00Z</dcterms:modified>
</cp:coreProperties>
</file>